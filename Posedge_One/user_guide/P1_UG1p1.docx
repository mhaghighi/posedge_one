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A1316" w:rsidDel="00313E14" w:rsidRDefault="005A1316" w:rsidP="00350D8D">
      <w:pPr>
        <w:jc w:val="center"/>
        <w:rPr>
          <w:ins w:id="1" w:author="ARC-05" w:date="2015-10-01T15:06:00Z"/>
          <w:del w:id="2" w:author="Windows User" w:date="2015-10-07T23:27:00Z"/>
          <w:rtl/>
        </w:rPr>
      </w:pPr>
      <w:ins w:id="3" w:author="ARC-05" w:date="2015-10-01T15:06:00Z">
        <w:del w:id="4" w:author="Windows User" w:date="2015-10-07T23:27:00Z">
          <w:r w:rsidDel="00313E14">
            <w:rPr>
              <w:rFonts w:hint="cs"/>
              <w:rtl/>
            </w:rPr>
            <w:delText>بسمه‌تعالی</w:delText>
          </w:r>
        </w:del>
      </w:ins>
    </w:p>
    <w:p w:rsidR="005A1316" w:rsidRDefault="005A1316">
      <w:pPr>
        <w:rPr>
          <w:ins w:id="5" w:author="ARC-05" w:date="2015-10-01T15:06:00Z"/>
        </w:rPr>
        <w:pPrChange w:id="6" w:author="Windows User" w:date="2015-10-01T16:02:00Z">
          <w:pPr>
            <w:jc w:val="center"/>
          </w:pPr>
        </w:pPrChange>
      </w:pPr>
    </w:p>
    <w:p w:rsidR="005A1316" w:rsidDel="00D606A5" w:rsidRDefault="00BB78B8" w:rsidP="0018369B">
      <w:pPr>
        <w:pStyle w:val="Title"/>
        <w:rPr>
          <w:ins w:id="7" w:author="ARC-05" w:date="2015-10-01T15:06:00Z"/>
          <w:del w:id="8" w:author="Windows User" w:date="2015-10-01T15:43:00Z"/>
          <w:rtl/>
        </w:rPr>
      </w:pPr>
      <w:ins w:id="9" w:author="Windows User" w:date="2015-10-03T07:05:00Z">
        <w:r>
          <w:t xml:space="preserve"> </w:t>
        </w:r>
      </w:ins>
    </w:p>
    <w:p w:rsidR="00902B3A" w:rsidRDefault="005A1316" w:rsidP="005B6903">
      <w:pPr>
        <w:pStyle w:val="Title"/>
        <w:rPr>
          <w:ins w:id="10" w:author="Windows User" w:date="2015-10-08T00:06:00Z"/>
        </w:rPr>
      </w:pPr>
      <w:ins w:id="11" w:author="ARC-05" w:date="2015-10-01T15:06:00Z">
        <w:del w:id="12" w:author="Windows User" w:date="2015-10-03T07:05:00Z">
          <w:r w:rsidRPr="00105BDA" w:rsidDel="00BB78B8">
            <w:rPr>
              <w:rFonts w:hint="cs"/>
              <w:rtl/>
            </w:rPr>
            <w:delText>پ</w:delText>
          </w:r>
        </w:del>
      </w:ins>
      <w:ins w:id="13" w:author="Windows User" w:date="2015-10-03T07:05:00Z">
        <w:r w:rsidR="00BB78B8">
          <w:rPr>
            <w:rFonts w:hint="cs"/>
            <w:rtl/>
          </w:rPr>
          <w:t>پ</w:t>
        </w:r>
      </w:ins>
      <w:ins w:id="14" w:author="ARC-05" w:date="2015-10-01T15:06:00Z">
        <w:r w:rsidRPr="00105BDA">
          <w:rPr>
            <w:rFonts w:hint="cs"/>
            <w:rtl/>
          </w:rPr>
          <w:t xml:space="preserve">ازج </w:t>
        </w:r>
        <w:del w:id="15" w:author="Windows User" w:date="2015-10-08T00:29:00Z">
          <w:r w:rsidRPr="00105BDA" w:rsidDel="00C7370B">
            <w:rPr>
              <w:rFonts w:hint="cs"/>
              <w:rtl/>
            </w:rPr>
            <w:delText>1</w:delText>
          </w:r>
        </w:del>
      </w:ins>
      <w:ins w:id="16" w:author="Windows User" w:date="2015-10-08T00:29:00Z">
        <w:r w:rsidR="00C7370B">
          <w:rPr>
            <w:rFonts w:hint="cs"/>
            <w:rtl/>
          </w:rPr>
          <w:t>یک</w:t>
        </w:r>
      </w:ins>
      <w:ins w:id="17" w:author="Windows User" w:date="2015-10-07T23:28:00Z">
        <w:r w:rsidR="00313E14">
          <w:rPr>
            <w:rFonts w:ascii="Times New Roman" w:hAnsi="Times New Roman" w:cs="Times New Roman"/>
          </w:rPr>
          <w:t xml:space="preserve"> </w:t>
        </w:r>
      </w:ins>
      <w:ins w:id="18" w:author="ARC-05" w:date="2015-10-01T15:06:00Z">
        <w:del w:id="19" w:author="Windows User" w:date="2015-10-01T15:34:00Z">
          <w:r w:rsidRPr="00105BDA" w:rsidDel="002F6CDE">
            <w:rPr>
              <w:rFonts w:hint="cs"/>
              <w:rtl/>
            </w:rPr>
            <w:delText xml:space="preserve"> </w:delText>
          </w:r>
        </w:del>
        <w:del w:id="20" w:author="Windows User" w:date="2015-10-01T15:33:00Z">
          <w:r w:rsidRPr="00105BDA" w:rsidDel="002F6CDE">
            <w:rPr>
              <w:rtl/>
            </w:rPr>
            <w:delText>-</w:delText>
          </w:r>
        </w:del>
        <w:del w:id="21" w:author="Windows User" w:date="2015-10-08T00:06:00Z">
          <w:r w:rsidRPr="00105BDA" w:rsidDel="00902B3A">
            <w:rPr>
              <w:rFonts w:hint="cs"/>
              <w:rtl/>
            </w:rPr>
            <w:delText xml:space="preserve"> </w:delText>
          </w:r>
        </w:del>
      </w:ins>
    </w:p>
    <w:p w:rsidR="005A1316" w:rsidRPr="00105BDA" w:rsidRDefault="005A1316" w:rsidP="00C7370B">
      <w:pPr>
        <w:pStyle w:val="Title"/>
        <w:rPr>
          <w:ins w:id="22" w:author="ARC-05" w:date="2015-10-01T15:06:00Z"/>
          <w:rtl/>
        </w:rPr>
      </w:pPr>
      <w:ins w:id="23" w:author="ARC-05" w:date="2015-10-01T15:06:00Z">
        <w:r w:rsidRPr="00902B3A">
          <w:rPr>
            <w:rFonts w:hint="eastAsia"/>
            <w:sz w:val="40"/>
            <w:szCs w:val="40"/>
            <w:rtl/>
            <w:rPrChange w:id="24" w:author="Windows User" w:date="2015-10-08T00:06:00Z">
              <w:rPr>
                <w:rFonts w:hint="eastAsia"/>
                <w:rtl/>
              </w:rPr>
            </w:rPrChange>
          </w:rPr>
          <w:t>بورد</w:t>
        </w:r>
      </w:ins>
      <w:ins w:id="25" w:author="Windows User" w:date="2015-10-01T15:33:00Z">
        <w:r w:rsidR="002F6CDE" w:rsidRPr="00902B3A">
          <w:rPr>
            <w:sz w:val="40"/>
            <w:szCs w:val="40"/>
            <w:rPrChange w:id="26" w:author="Windows User" w:date="2015-10-08T00:06:00Z">
              <w:rPr/>
            </w:rPrChange>
          </w:rPr>
          <w:t xml:space="preserve"> </w:t>
        </w:r>
        <w:r w:rsidR="002F6CDE" w:rsidRPr="00902B3A">
          <w:rPr>
            <w:rFonts w:hint="eastAsia"/>
            <w:sz w:val="40"/>
            <w:szCs w:val="40"/>
            <w:rtl/>
            <w:rPrChange w:id="27" w:author="Windows User" w:date="2015-10-08T00:06:00Z">
              <w:rPr>
                <w:rFonts w:hint="eastAsia"/>
                <w:rtl/>
              </w:rPr>
            </w:rPrChange>
          </w:rPr>
          <w:t>توسعه</w:t>
        </w:r>
      </w:ins>
      <w:ins w:id="28" w:author="ARC-05" w:date="2015-10-01T15:06:00Z">
        <w:r w:rsidRPr="00902B3A">
          <w:rPr>
            <w:sz w:val="40"/>
            <w:szCs w:val="40"/>
            <w:rtl/>
            <w:rPrChange w:id="29" w:author="Windows User" w:date="2015-10-08T00:06:00Z">
              <w:rPr>
                <w:rtl/>
              </w:rPr>
            </w:rPrChange>
          </w:rPr>
          <w:t xml:space="preserve"> </w:t>
        </w:r>
        <w:r w:rsidRPr="00902B3A">
          <w:rPr>
            <w:rFonts w:ascii="Arial Black" w:hAnsi="Arial Black"/>
            <w:sz w:val="40"/>
            <w:szCs w:val="40"/>
            <w:rPrChange w:id="30" w:author="Windows User" w:date="2015-10-08T00:06:00Z">
              <w:rPr>
                <w:rFonts w:ascii="Arial Black" w:hAnsi="Arial Black"/>
              </w:rPr>
            </w:rPrChange>
          </w:rPr>
          <w:t>FPGA</w:t>
        </w:r>
        <w:r w:rsidRPr="00902B3A">
          <w:rPr>
            <w:sz w:val="40"/>
            <w:szCs w:val="40"/>
            <w:rtl/>
            <w:rPrChange w:id="31" w:author="Windows User" w:date="2015-10-08T00:06:00Z">
              <w:rPr>
                <w:rtl/>
              </w:rPr>
            </w:rPrChange>
          </w:rPr>
          <w:t xml:space="preserve"> </w:t>
        </w:r>
        <w:r w:rsidRPr="00902B3A">
          <w:rPr>
            <w:rFonts w:hint="eastAsia"/>
            <w:sz w:val="40"/>
            <w:szCs w:val="40"/>
            <w:rtl/>
            <w:rPrChange w:id="32" w:author="Windows User" w:date="2015-10-08T00:06:00Z">
              <w:rPr>
                <w:rFonts w:hint="eastAsia"/>
                <w:rtl/>
              </w:rPr>
            </w:rPrChange>
          </w:rPr>
          <w:t>مبتن</w:t>
        </w:r>
        <w:r w:rsidRPr="00902B3A">
          <w:rPr>
            <w:rFonts w:hint="cs"/>
            <w:sz w:val="40"/>
            <w:szCs w:val="40"/>
            <w:rtl/>
            <w:rPrChange w:id="33" w:author="Windows User" w:date="2015-10-08T00:06:00Z">
              <w:rPr>
                <w:rFonts w:hint="cs"/>
                <w:rtl/>
              </w:rPr>
            </w:rPrChange>
          </w:rPr>
          <w:t>ی</w:t>
        </w:r>
        <w:r w:rsidRPr="00902B3A">
          <w:rPr>
            <w:sz w:val="40"/>
            <w:szCs w:val="40"/>
            <w:rtl/>
            <w:rPrChange w:id="34" w:author="Windows User" w:date="2015-10-08T00:06:00Z">
              <w:rPr>
                <w:rtl/>
              </w:rPr>
            </w:rPrChange>
          </w:rPr>
          <w:t xml:space="preserve"> </w:t>
        </w:r>
        <w:r w:rsidRPr="00902B3A">
          <w:rPr>
            <w:rFonts w:hint="eastAsia"/>
            <w:sz w:val="40"/>
            <w:szCs w:val="40"/>
            <w:rtl/>
            <w:rPrChange w:id="35" w:author="Windows User" w:date="2015-10-08T00:06:00Z">
              <w:rPr>
                <w:rFonts w:hint="eastAsia"/>
                <w:rtl/>
              </w:rPr>
            </w:rPrChange>
          </w:rPr>
          <w:t>بر</w:t>
        </w:r>
        <w:r w:rsidRPr="00902B3A">
          <w:rPr>
            <w:sz w:val="40"/>
            <w:szCs w:val="40"/>
            <w:rtl/>
            <w:rPrChange w:id="36" w:author="Windows User" w:date="2015-10-08T00:06:00Z">
              <w:rPr>
                <w:rtl/>
              </w:rPr>
            </w:rPrChange>
          </w:rPr>
          <w:t xml:space="preserve"> </w:t>
        </w:r>
        <w:r w:rsidRPr="00902B3A">
          <w:rPr>
            <w:rFonts w:ascii="Arial Black" w:hAnsi="Arial Black" w:cstheme="minorBidi"/>
            <w:b/>
            <w:bCs/>
            <w:sz w:val="40"/>
            <w:szCs w:val="40"/>
            <w:rPrChange w:id="37" w:author="Windows User" w:date="2015-10-08T00:06:00Z">
              <w:rPr>
                <w:rFonts w:ascii="Arial Black" w:hAnsi="Arial Black" w:cstheme="minorBidi"/>
                <w:b/>
                <w:bCs/>
              </w:rPr>
            </w:rPrChange>
          </w:rPr>
          <w:t>Xilinx Spartan</w:t>
        </w:r>
        <w:r w:rsidRPr="00902B3A">
          <w:rPr>
            <w:rFonts w:ascii="Arial Black" w:hAnsi="Arial Black" w:cstheme="minorBidi"/>
            <w:sz w:val="40"/>
            <w:szCs w:val="40"/>
            <w:rPrChange w:id="38" w:author="Windows User" w:date="2015-10-08T00:06:00Z">
              <w:rPr>
                <w:rFonts w:ascii="Arial Black" w:hAnsi="Arial Black" w:cstheme="minorBidi"/>
              </w:rPr>
            </w:rPrChange>
          </w:rPr>
          <w:t xml:space="preserve"> 6</w:t>
        </w:r>
      </w:ins>
    </w:p>
    <w:p w:rsidR="002556D1" w:rsidRDefault="002556D1">
      <w:pPr>
        <w:pStyle w:val="Subtitle"/>
        <w:pBdr>
          <w:bottom w:val="none" w:sz="0" w:space="0" w:color="auto"/>
        </w:pBdr>
        <w:rPr>
          <w:ins w:id="39" w:author="Windows User" w:date="2015-10-08T00:12:00Z"/>
          <w:rFonts w:cs="B Titr"/>
          <w:sz w:val="36"/>
          <w:szCs w:val="36"/>
          <w:rtl/>
        </w:rPr>
        <w:pPrChange w:id="40" w:author="Windows User" w:date="2015-10-08T00:12:00Z">
          <w:pPr/>
        </w:pPrChange>
      </w:pPr>
    </w:p>
    <w:p w:rsidR="002556D1" w:rsidRPr="002556D1" w:rsidDel="002556D1" w:rsidRDefault="005A1316">
      <w:pPr>
        <w:pStyle w:val="Subtitle"/>
        <w:pBdr>
          <w:bottom w:val="none" w:sz="0" w:space="0" w:color="auto"/>
        </w:pBdr>
        <w:rPr>
          <w:ins w:id="41" w:author="ARC-05" w:date="2015-10-01T15:06:00Z"/>
          <w:del w:id="42" w:author="Windows User" w:date="2015-10-08T00:12:00Z"/>
          <w:i/>
          <w:iCs/>
          <w:rtl/>
          <w:rPrChange w:id="43" w:author="Windows User" w:date="2015-10-08T00:13:00Z">
            <w:rPr>
              <w:ins w:id="44" w:author="ARC-05" w:date="2015-10-01T15:06:00Z"/>
              <w:del w:id="45" w:author="Windows User" w:date="2015-10-08T00:12:00Z"/>
              <w:rtl/>
            </w:rPr>
          </w:rPrChange>
        </w:rPr>
        <w:pPrChange w:id="46" w:author="Windows User" w:date="2015-10-08T00:12:00Z">
          <w:pPr>
            <w:pStyle w:val="Subtitle"/>
          </w:pPr>
        </w:pPrChange>
      </w:pPr>
      <w:ins w:id="47" w:author="ARC-05" w:date="2015-10-01T15:06:00Z">
        <w:r w:rsidRPr="002556D1">
          <w:rPr>
            <w:rFonts w:hint="cs"/>
            <w:b w:val="0"/>
            <w:bCs w:val="0"/>
            <w:i/>
            <w:iCs/>
            <w:sz w:val="36"/>
            <w:szCs w:val="36"/>
            <w:rtl/>
            <w:rPrChange w:id="48" w:author="Windows User" w:date="2015-10-08T00:13:00Z">
              <w:rPr>
                <w:rFonts w:hint="cs"/>
                <w:b w:val="0"/>
                <w:bCs w:val="0"/>
                <w:rtl/>
              </w:rPr>
            </w:rPrChange>
          </w:rPr>
          <w:t>راهنمای</w:t>
        </w:r>
        <w:r w:rsidRPr="002556D1">
          <w:rPr>
            <w:b w:val="0"/>
            <w:bCs w:val="0"/>
            <w:i/>
            <w:iCs/>
            <w:sz w:val="36"/>
            <w:szCs w:val="36"/>
            <w:rtl/>
            <w:rPrChange w:id="49" w:author="Windows User" w:date="2015-10-08T00:13:00Z">
              <w:rPr>
                <w:b w:val="0"/>
                <w:bCs w:val="0"/>
                <w:rtl/>
              </w:rPr>
            </w:rPrChange>
          </w:rPr>
          <w:t xml:space="preserve"> </w:t>
        </w:r>
        <w:r w:rsidRPr="002556D1">
          <w:rPr>
            <w:rFonts w:hint="cs"/>
            <w:b w:val="0"/>
            <w:bCs w:val="0"/>
            <w:i/>
            <w:iCs/>
            <w:sz w:val="36"/>
            <w:szCs w:val="36"/>
            <w:rtl/>
            <w:rPrChange w:id="50" w:author="Windows User" w:date="2015-10-08T00:13:00Z">
              <w:rPr>
                <w:rFonts w:hint="cs"/>
                <w:b w:val="0"/>
                <w:bCs w:val="0"/>
                <w:rtl/>
              </w:rPr>
            </w:rPrChange>
          </w:rPr>
          <w:t>کاربر</w:t>
        </w:r>
      </w:ins>
    </w:p>
    <w:p w:rsidR="005A1316" w:rsidRPr="002F6CDE" w:rsidRDefault="002556D1">
      <w:pPr>
        <w:pStyle w:val="Subtitle"/>
        <w:pBdr>
          <w:bottom w:val="none" w:sz="0" w:space="0" w:color="auto"/>
        </w:pBdr>
        <w:rPr>
          <w:ins w:id="51" w:author="ARC-05" w:date="2015-10-01T15:06:00Z"/>
          <w:rtl/>
        </w:rPr>
        <w:pPrChange w:id="52" w:author="Windows User" w:date="2015-10-08T00:12:00Z">
          <w:pPr/>
        </w:pPrChange>
      </w:pPr>
      <w:ins w:id="53" w:author="Windows User" w:date="2015-10-08T00:12:00Z">
        <w:r>
          <w:rPr>
            <w:rFonts w:hint="cs"/>
            <w:rtl/>
          </w:rPr>
          <w:t xml:space="preserve"> (</w:t>
        </w:r>
      </w:ins>
      <w:ins w:id="54" w:author="ARC-05" w:date="2015-10-01T15:06:00Z">
        <w:r w:rsidR="005A1316" w:rsidRPr="002F6CDE">
          <w:rPr>
            <w:rFonts w:hint="cs"/>
            <w:rtl/>
          </w:rPr>
          <w:t>نسخه</w:t>
        </w:r>
        <w:r w:rsidR="005A1316" w:rsidRPr="002F6CDE">
          <w:rPr>
            <w:rtl/>
          </w:rPr>
          <w:t xml:space="preserve"> </w:t>
        </w:r>
        <w:del w:id="55" w:author="Windows User" w:date="2015-10-02T00:46:00Z">
          <w:r w:rsidR="005A1316" w:rsidRPr="002F6CDE" w:rsidDel="009A581F">
            <w:rPr>
              <w:rtl/>
            </w:rPr>
            <w:delText>0.9</w:delText>
          </w:r>
        </w:del>
      </w:ins>
      <w:ins w:id="56" w:author="Windows User" w:date="2015-10-02T00:46:00Z">
        <w:r w:rsidR="009A581F">
          <w:rPr>
            <w:rFonts w:hint="cs"/>
            <w:rtl/>
          </w:rPr>
          <w:t>1.</w:t>
        </w:r>
      </w:ins>
      <w:ins w:id="57" w:author="Windows User" w:date="2015-10-07T21:37:00Z">
        <w:r w:rsidR="001C4454">
          <w:rPr>
            <w:rFonts w:hint="cs"/>
            <w:rtl/>
          </w:rPr>
          <w:t>1</w:t>
        </w:r>
      </w:ins>
      <w:ins w:id="58" w:author="Windows User" w:date="2015-10-01T15:34:00Z">
        <w:r w:rsidR="002F6CDE">
          <w:rPr>
            <w:rFonts w:hint="cs"/>
            <w:rtl/>
          </w:rPr>
          <w:t xml:space="preserve"> </w:t>
        </w:r>
        <w:r w:rsidR="002F6CDE">
          <w:rPr>
            <w:rFonts w:ascii="Times New Roman" w:hAnsi="Times New Roman" w:cs="Times New Roman" w:hint="cs"/>
            <w:rtl/>
          </w:rPr>
          <w:t>–</w:t>
        </w:r>
        <w:r w:rsidR="002F6CDE">
          <w:rPr>
            <w:rFonts w:hint="cs"/>
            <w:rtl/>
          </w:rPr>
          <w:t xml:space="preserve"> مهر 1394</w:t>
        </w:r>
      </w:ins>
      <w:ins w:id="59" w:author="Windows User" w:date="2015-10-08T00:12:00Z">
        <w:r>
          <w:rPr>
            <w:rFonts w:hint="cs"/>
            <w:rtl/>
          </w:rPr>
          <w:t>)</w:t>
        </w:r>
      </w:ins>
    </w:p>
    <w:p w:rsidR="005A1316" w:rsidRDefault="00937739">
      <w:pPr>
        <w:rPr>
          <w:ins w:id="60" w:author="ARC-05" w:date="2015-10-01T15:06:00Z"/>
        </w:rPr>
        <w:pPrChange w:id="61" w:author="Windows User" w:date="2015-10-01T16:02:00Z">
          <w:pPr>
            <w:bidi w:val="0"/>
            <w:jc w:val="left"/>
          </w:pPr>
        </w:pPrChange>
      </w:pPr>
      <w:ins w:id="62" w:author="Windows User" w:date="2015-10-03T07:47:00Z">
        <w:r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753472" behindDoc="0" locked="0" layoutInCell="1" allowOverlap="1" wp14:anchorId="62269CA9" wp14:editId="7E54D868">
                  <wp:simplePos x="0" y="0"/>
                  <wp:positionH relativeFrom="margin">
                    <wp:posOffset>0</wp:posOffset>
                  </wp:positionH>
                  <wp:positionV relativeFrom="paragraph">
                    <wp:posOffset>5428681</wp:posOffset>
                  </wp:positionV>
                  <wp:extent cx="1999305" cy="356260"/>
                  <wp:effectExtent l="0" t="0" r="1270" b="5715"/>
                  <wp:wrapNone/>
                  <wp:docPr id="37" name="Text Box 3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999305" cy="35626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68A5" w:rsidRPr="00937739" w:rsidRDefault="008368A5">
                              <w:pPr>
                                <w:rPr>
                                  <w:b/>
                                  <w:bCs/>
                                  <w:color w:val="800000"/>
                                  <w:sz w:val="28"/>
                                  <w:szCs w:val="28"/>
                                  <w:rPrChange w:id="63" w:author="Windows User" w:date="2015-10-03T07:48:00Z">
                                    <w:rPr/>
                                  </w:rPrChange>
                                </w:rPr>
                              </w:pPr>
                              <w:ins w:id="64" w:author="Windows User" w:date="2015-10-03T07:48:00Z">
                                <w:r w:rsidRPr="00937739">
                                  <w:rPr>
                                    <w:rFonts w:hint="cs"/>
                                    <w:b/>
                                    <w:bCs/>
                                    <w:color w:val="800000"/>
                                    <w:sz w:val="28"/>
                                    <w:szCs w:val="28"/>
                                    <w:rtl/>
                                    <w:rPrChange w:id="65" w:author="Windows User" w:date="2015-10-03T07:48:00Z">
                                      <w:rPr>
                                        <w:rFonts w:hint="cs"/>
                                        <w:rtl/>
                                      </w:rPr>
                                    </w:rPrChange>
                                  </w:rPr>
                                  <w:t>به</w:t>
                                </w:r>
                                <w:r w:rsidRPr="00937739">
                                  <w:rPr>
                                    <w:b/>
                                    <w:bCs/>
                                    <w:color w:val="800000"/>
                                    <w:sz w:val="28"/>
                                    <w:szCs w:val="28"/>
                                    <w:rtl/>
                                    <w:rPrChange w:id="66" w:author="Windows User" w:date="2015-10-03T07:48:00Z">
                                      <w:rPr>
                                        <w:rtl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937739">
                                  <w:rPr>
                                    <w:rFonts w:hint="cs"/>
                                    <w:b/>
                                    <w:bCs/>
                                    <w:color w:val="800000"/>
                                    <w:sz w:val="28"/>
                                    <w:szCs w:val="28"/>
                                    <w:rtl/>
                                    <w:rPrChange w:id="67" w:author="Windows User" w:date="2015-10-03T07:48:00Z">
                                      <w:rPr>
                                        <w:rFonts w:hint="cs"/>
                                        <w:rtl/>
                                      </w:rPr>
                                    </w:rPrChange>
                                  </w:rPr>
                                  <w:t>طراحی</w:t>
                                </w:r>
                                <w:r w:rsidRPr="00937739">
                                  <w:rPr>
                                    <w:b/>
                                    <w:bCs/>
                                    <w:color w:val="800000"/>
                                    <w:sz w:val="28"/>
                                    <w:szCs w:val="28"/>
                                    <w:rtl/>
                                    <w:rPrChange w:id="68" w:author="Windows User" w:date="2015-10-03T07:48:00Z">
                                      <w:rPr>
                                        <w:rtl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937739">
                                  <w:rPr>
                                    <w:rFonts w:hint="cs"/>
                                    <w:b/>
                                    <w:bCs/>
                                    <w:color w:val="800000"/>
                                    <w:sz w:val="28"/>
                                    <w:szCs w:val="28"/>
                                    <w:rtl/>
                                    <w:rPrChange w:id="69" w:author="Windows User" w:date="2015-10-03T07:48:00Z">
                                      <w:rPr>
                                        <w:rFonts w:hint="cs"/>
                                        <w:rtl/>
                                      </w:rPr>
                                    </w:rPrChange>
                                  </w:rPr>
                                  <w:t>دیجیتال</w:t>
                                </w:r>
                                <w:r w:rsidRPr="00937739">
                                  <w:rPr>
                                    <w:b/>
                                    <w:bCs/>
                                    <w:color w:val="800000"/>
                                    <w:sz w:val="28"/>
                                    <w:szCs w:val="28"/>
                                    <w:rtl/>
                                    <w:rPrChange w:id="70" w:author="Windows User" w:date="2015-10-03T07:48:00Z">
                                      <w:rPr>
                                        <w:rtl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937739">
                                  <w:rPr>
                                    <w:rFonts w:hint="cs"/>
                                    <w:b/>
                                    <w:bCs/>
                                    <w:color w:val="800000"/>
                                    <w:sz w:val="28"/>
                                    <w:szCs w:val="28"/>
                                    <w:rtl/>
                                    <w:rPrChange w:id="71" w:author="Windows User" w:date="2015-10-03T07:48:00Z">
                                      <w:rPr>
                                        <w:rFonts w:hint="cs"/>
                                        <w:rtl/>
                                      </w:rPr>
                                    </w:rPrChange>
                                  </w:rPr>
                                  <w:t>لبخند</w:t>
                                </w:r>
                                <w:r w:rsidRPr="00937739">
                                  <w:rPr>
                                    <w:b/>
                                    <w:bCs/>
                                    <w:color w:val="800000"/>
                                    <w:sz w:val="28"/>
                                    <w:szCs w:val="28"/>
                                    <w:rtl/>
                                    <w:rPrChange w:id="72" w:author="Windows User" w:date="2015-10-03T07:48:00Z">
                                      <w:rPr>
                                        <w:rtl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937739">
                                  <w:rPr>
                                    <w:rFonts w:hint="cs"/>
                                    <w:b/>
                                    <w:bCs/>
                                    <w:color w:val="800000"/>
                                    <w:sz w:val="28"/>
                                    <w:szCs w:val="28"/>
                                    <w:rtl/>
                                    <w:rPrChange w:id="73" w:author="Windows User" w:date="2015-10-03T07:48:00Z">
                                      <w:rPr>
                                        <w:rFonts w:hint="cs"/>
                                        <w:rtl/>
                                      </w:rPr>
                                    </w:rPrChange>
                                  </w:rPr>
                                  <w:t>بزن</w:t>
                                </w:r>
                                <w:r w:rsidRPr="00937739">
                                  <w:rPr>
                                    <w:b/>
                                    <w:bCs/>
                                    <w:color w:val="800000"/>
                                    <w:sz w:val="28"/>
                                    <w:szCs w:val="28"/>
                                    <w:rtl/>
                                    <w:rPrChange w:id="74" w:author="Windows User" w:date="2015-10-03T07:48:00Z">
                                      <w:rPr>
                                        <w:rtl/>
                                      </w:rPr>
                                    </w:rPrChange>
                                  </w:rPr>
                                  <w:t>!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type w14:anchorId="62269CA9" id="_x0000_t202" coordsize="21600,21600" o:spt="202" path="m,l,21600r21600,l21600,xe">
                  <v:stroke joinstyle="miter"/>
                  <v:path gradientshapeok="t" o:connecttype="rect"/>
                </v:shapetype>
                <v:shape id="Text Box 37" o:spid="_x0000_s1026" type="#_x0000_t202" style="position:absolute;left:0;text-align:left;margin-left:0;margin-top:427.45pt;width:157.45pt;height:28.05pt;z-index:25175347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" fillcolor="white [3201]" stroked="f" strokeweight=".5pt">
                  <v:textbox>
                    <w:txbxContent>
                      <w:p w:rsidR="008368A5" w:rsidRPr="00937739" w:rsidRDefault="008368A5">
                        <w:pPr>
                          <w:rPr>
                            <w:b/>
                            <w:bCs/>
                            <w:color w:val="800000"/>
                            <w:sz w:val="28"/>
                            <w:szCs w:val="28"/>
                            <w:rPrChange w:id="75" w:author="Windows User" w:date="2015-10-03T07:48:00Z">
                              <w:rPr/>
                            </w:rPrChange>
                          </w:rPr>
                        </w:pPr>
                        <w:ins w:id="76" w:author="Windows User" w:date="2015-10-03T07:48:00Z">
                          <w:r w:rsidRPr="00937739">
                            <w:rPr>
                              <w:rFonts w:hint="cs"/>
                              <w:b/>
                              <w:bCs/>
                              <w:color w:val="800000"/>
                              <w:sz w:val="28"/>
                              <w:szCs w:val="28"/>
                              <w:rtl/>
                              <w:rPrChange w:id="77" w:author="Windows User" w:date="2015-10-03T07:48:00Z">
                                <w:rPr>
                                  <w:rFonts w:hint="cs"/>
                                  <w:rtl/>
                                </w:rPr>
                              </w:rPrChange>
                            </w:rPr>
                            <w:t>به</w:t>
                          </w:r>
                          <w:r w:rsidRPr="00937739">
                            <w:rPr>
                              <w:b/>
                              <w:bCs/>
                              <w:color w:val="800000"/>
                              <w:sz w:val="28"/>
                              <w:szCs w:val="28"/>
                              <w:rtl/>
                              <w:rPrChange w:id="78" w:author="Windows User" w:date="2015-10-03T07:48:00Z">
                                <w:rPr>
                                  <w:rtl/>
                                </w:rPr>
                              </w:rPrChange>
                            </w:rPr>
                            <w:t xml:space="preserve"> </w:t>
                          </w:r>
                          <w:r w:rsidRPr="00937739">
                            <w:rPr>
                              <w:rFonts w:hint="cs"/>
                              <w:b/>
                              <w:bCs/>
                              <w:color w:val="800000"/>
                              <w:sz w:val="28"/>
                              <w:szCs w:val="28"/>
                              <w:rtl/>
                              <w:rPrChange w:id="79" w:author="Windows User" w:date="2015-10-03T07:48:00Z">
                                <w:rPr>
                                  <w:rFonts w:hint="cs"/>
                                  <w:rtl/>
                                </w:rPr>
                              </w:rPrChange>
                            </w:rPr>
                            <w:t>طراحی</w:t>
                          </w:r>
                          <w:r w:rsidRPr="00937739">
                            <w:rPr>
                              <w:b/>
                              <w:bCs/>
                              <w:color w:val="800000"/>
                              <w:sz w:val="28"/>
                              <w:szCs w:val="28"/>
                              <w:rtl/>
                              <w:rPrChange w:id="80" w:author="Windows User" w:date="2015-10-03T07:48:00Z">
                                <w:rPr>
                                  <w:rtl/>
                                </w:rPr>
                              </w:rPrChange>
                            </w:rPr>
                            <w:t xml:space="preserve"> </w:t>
                          </w:r>
                          <w:r w:rsidRPr="00937739">
                            <w:rPr>
                              <w:rFonts w:hint="cs"/>
                              <w:b/>
                              <w:bCs/>
                              <w:color w:val="800000"/>
                              <w:sz w:val="28"/>
                              <w:szCs w:val="28"/>
                              <w:rtl/>
                              <w:rPrChange w:id="81" w:author="Windows User" w:date="2015-10-03T07:48:00Z">
                                <w:rPr>
                                  <w:rFonts w:hint="cs"/>
                                  <w:rtl/>
                                </w:rPr>
                              </w:rPrChange>
                            </w:rPr>
                            <w:t>دیجیتال</w:t>
                          </w:r>
                          <w:r w:rsidRPr="00937739">
                            <w:rPr>
                              <w:b/>
                              <w:bCs/>
                              <w:color w:val="800000"/>
                              <w:sz w:val="28"/>
                              <w:szCs w:val="28"/>
                              <w:rtl/>
                              <w:rPrChange w:id="82" w:author="Windows User" w:date="2015-10-03T07:48:00Z">
                                <w:rPr>
                                  <w:rtl/>
                                </w:rPr>
                              </w:rPrChange>
                            </w:rPr>
                            <w:t xml:space="preserve"> </w:t>
                          </w:r>
                          <w:r w:rsidRPr="00937739">
                            <w:rPr>
                              <w:rFonts w:hint="cs"/>
                              <w:b/>
                              <w:bCs/>
                              <w:color w:val="800000"/>
                              <w:sz w:val="28"/>
                              <w:szCs w:val="28"/>
                              <w:rtl/>
                              <w:rPrChange w:id="83" w:author="Windows User" w:date="2015-10-03T07:48:00Z">
                                <w:rPr>
                                  <w:rFonts w:hint="cs"/>
                                  <w:rtl/>
                                </w:rPr>
                              </w:rPrChange>
                            </w:rPr>
                            <w:t>لبخند</w:t>
                          </w:r>
                          <w:r w:rsidRPr="00937739">
                            <w:rPr>
                              <w:b/>
                              <w:bCs/>
                              <w:color w:val="800000"/>
                              <w:sz w:val="28"/>
                              <w:szCs w:val="28"/>
                              <w:rtl/>
                              <w:rPrChange w:id="84" w:author="Windows User" w:date="2015-10-03T07:48:00Z">
                                <w:rPr>
                                  <w:rtl/>
                                </w:rPr>
                              </w:rPrChange>
                            </w:rPr>
                            <w:t xml:space="preserve"> </w:t>
                          </w:r>
                          <w:r w:rsidRPr="00937739">
                            <w:rPr>
                              <w:rFonts w:hint="cs"/>
                              <w:b/>
                              <w:bCs/>
                              <w:color w:val="800000"/>
                              <w:sz w:val="28"/>
                              <w:szCs w:val="28"/>
                              <w:rtl/>
                              <w:rPrChange w:id="85" w:author="Windows User" w:date="2015-10-03T07:48:00Z">
                                <w:rPr>
                                  <w:rFonts w:hint="cs"/>
                                  <w:rtl/>
                                </w:rPr>
                              </w:rPrChange>
                            </w:rPr>
                            <w:t>بزن</w:t>
                          </w:r>
                          <w:r w:rsidRPr="00937739">
                            <w:rPr>
                              <w:b/>
                              <w:bCs/>
                              <w:color w:val="800000"/>
                              <w:sz w:val="28"/>
                              <w:szCs w:val="28"/>
                              <w:rtl/>
                              <w:rPrChange w:id="86" w:author="Windows User" w:date="2015-10-03T07:48:00Z">
                                <w:rPr>
                                  <w:rtl/>
                                </w:rPr>
                              </w:rPrChange>
                            </w:rPr>
                            <w:t>!</w:t>
                          </w:r>
                        </w:ins>
                      </w:p>
                    </w:txbxContent>
                  </v:textbox>
                  <w10:wrap anchorx="margin"/>
                </v:shape>
              </w:pict>
            </mc:Fallback>
          </mc:AlternateContent>
        </w:r>
      </w:ins>
      <w:ins w:id="87" w:author="ARC-05" w:date="2015-10-01T15:06:00Z">
        <w:r>
          <w:rPr>
            <w:noProof/>
            <w:lang w:bidi="ar-SA"/>
          </w:rPr>
          <w:drawing>
            <wp:anchor distT="0" distB="0" distL="114300" distR="114300" simplePos="0" relativeHeight="251591168" behindDoc="0" locked="0" layoutInCell="1" allowOverlap="1" wp14:anchorId="17FF05E5" wp14:editId="2D91DC43">
              <wp:simplePos x="0" y="0"/>
              <wp:positionH relativeFrom="margin">
                <wp:align>left</wp:align>
              </wp:positionH>
              <wp:positionV relativeFrom="margin">
                <wp:posOffset>7004444</wp:posOffset>
              </wp:positionV>
              <wp:extent cx="2020570" cy="941070"/>
              <wp:effectExtent l="0" t="0" r="0" b="0"/>
              <wp:wrapSquare wrapText="bothSides"/>
              <wp:docPr id="36" name="Picture 3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D:\Mohsen\Posedge\Posedge-1024x478.png"/>
                      <pic:cNvPicPr>
                        <a:picLocks noChangeAspect="1" noChangeArrowheads="1"/>
                      </pic:cNvPicPr>
                    </pic:nvPicPr>
                    <pic:blipFill>
                      <a:blip r:embed="rId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020570" cy="941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5A1316">
          <w:rPr>
            <w:rtl/>
          </w:rPr>
          <w:br w:type="page"/>
        </w:r>
      </w:ins>
    </w:p>
    <w:p w:rsidR="001D7A82" w:rsidRPr="00E70C60" w:rsidDel="005A1316" w:rsidRDefault="001534E6">
      <w:pPr>
        <w:pStyle w:val="TOCHeading"/>
        <w:bidi/>
        <w:jc w:val="center"/>
        <w:rPr>
          <w:del w:id="88" w:author="ARC-05" w:date="2015-10-01T15:06:00Z"/>
          <w:b/>
          <w:bCs/>
          <w:rPrChange w:id="89" w:author="Windows User" w:date="2015-10-01T16:07:00Z">
            <w:rPr>
              <w:del w:id="90" w:author="ARC-05" w:date="2015-10-01T15:06:00Z"/>
            </w:rPr>
          </w:rPrChange>
        </w:rPr>
        <w:pPrChange w:id="91" w:author="Windows User" w:date="2015-10-01T16:07:00Z">
          <w:pPr>
            <w:jc w:val="center"/>
          </w:pPr>
        </w:pPrChange>
      </w:pPr>
      <w:del w:id="92" w:author="ARC-05" w:date="2015-10-01T15:06:00Z">
        <w:r w:rsidRPr="00E70C60" w:rsidDel="005A1316">
          <w:rPr>
            <w:b/>
            <w:bCs/>
            <w:noProof/>
            <w:rPrChange w:id="93">
              <w:rPr>
                <w:noProof/>
                <w:lang w:bidi="ar-SA"/>
              </w:rPr>
            </w:rPrChange>
          </w:rPr>
          <w:lastRenderedPageBreak/>
          <w:drawing>
            <wp:anchor distT="0" distB="0" distL="114300" distR="114300" simplePos="0" relativeHeight="251586048" behindDoc="0" locked="0" layoutInCell="1" allowOverlap="1" wp14:anchorId="39AC2EF6" wp14:editId="1D925C5A">
              <wp:simplePos x="0" y="0"/>
              <wp:positionH relativeFrom="margin">
                <wp:posOffset>2397125</wp:posOffset>
              </wp:positionH>
              <wp:positionV relativeFrom="paragraph">
                <wp:posOffset>333375</wp:posOffset>
              </wp:positionV>
              <wp:extent cx="1168400" cy="619125"/>
              <wp:effectExtent l="0" t="0" r="0" b="9525"/>
              <wp:wrapSquare wrapText="bothSides"/>
              <wp:docPr id="64" name="Picture 6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2"/>
                      <pic:cNvPicPr>
                        <a:picLocks noChangeAspect="1" noChangeArrowheads="1"/>
                      </pic:cNvPicPr>
                    </pic:nvPicPr>
                    <pic:blipFill>
                      <a:blip r:embed="rId9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1168400" cy="619125"/>
                      </a:xfrm>
                      <a:prstGeom prst="rect">
                        <a:avLst/>
                      </a:prstGeom>
                      <a:noFill/>
                    </pic:spPr>
                  </pic:pic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w:r>
        <w:r w:rsidR="008E3461" w:rsidRPr="00E70C60" w:rsidDel="005A1316">
          <w:rPr>
            <w:rFonts w:hint="cs"/>
            <w:b/>
            <w:bCs/>
            <w:rtl/>
            <w:rPrChange w:id="94" w:author="Windows User" w:date="2015-10-01T16:07:00Z">
              <w:rPr>
                <w:rFonts w:hint="cs"/>
                <w:rtl/>
              </w:rPr>
            </w:rPrChange>
          </w:rPr>
          <w:delText>بسمه‌تعالی</w:delText>
        </w:r>
      </w:del>
    </w:p>
    <w:p w:rsidR="001D7A82" w:rsidRPr="00E70C60" w:rsidDel="005A1316" w:rsidRDefault="001D7A82">
      <w:pPr>
        <w:pStyle w:val="TOCHeading"/>
        <w:bidi/>
        <w:jc w:val="center"/>
        <w:rPr>
          <w:del w:id="95" w:author="ARC-05" w:date="2015-10-01T15:06:00Z"/>
          <w:b/>
          <w:bCs/>
          <w:rPrChange w:id="96" w:author="Windows User" w:date="2015-10-01T16:07:00Z">
            <w:rPr>
              <w:del w:id="97" w:author="ARC-05" w:date="2015-10-01T15:06:00Z"/>
            </w:rPr>
          </w:rPrChange>
        </w:rPr>
        <w:pPrChange w:id="98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99" w:author="ARC-05" w:date="2015-10-01T15:06:00Z"/>
          <w:b/>
          <w:bCs/>
          <w:rtl/>
          <w:rPrChange w:id="100" w:author="Windows User" w:date="2015-10-01T16:07:00Z">
            <w:rPr>
              <w:del w:id="101" w:author="ARC-05" w:date="2015-10-01T15:06:00Z"/>
              <w:rtl/>
            </w:rPr>
          </w:rPrChange>
        </w:rPr>
        <w:pPrChange w:id="102" w:author="Windows User" w:date="2015-10-01T16:07:00Z">
          <w:pPr/>
        </w:pPrChange>
      </w:pPr>
    </w:p>
    <w:p w:rsidR="001534E6" w:rsidRPr="00E70C60" w:rsidDel="005A1316" w:rsidRDefault="001534E6">
      <w:pPr>
        <w:pStyle w:val="TOCHeading"/>
        <w:bidi/>
        <w:jc w:val="center"/>
        <w:rPr>
          <w:del w:id="103" w:author="ARC-05" w:date="2015-10-01T15:06:00Z"/>
          <w:b/>
          <w:bCs/>
          <w:rtl/>
          <w:rPrChange w:id="104" w:author="Windows User" w:date="2015-10-01T16:07:00Z">
            <w:rPr>
              <w:del w:id="105" w:author="ARC-05" w:date="2015-10-01T15:06:00Z"/>
              <w:rtl/>
            </w:rPr>
          </w:rPrChange>
        </w:rPr>
        <w:pPrChange w:id="106" w:author="Windows User" w:date="2015-10-01T16:07:00Z">
          <w:pPr/>
        </w:pPrChange>
      </w:pPr>
    </w:p>
    <w:p w:rsidR="001534E6" w:rsidRPr="00E70C60" w:rsidDel="005A1316" w:rsidRDefault="001534E6">
      <w:pPr>
        <w:pStyle w:val="TOCHeading"/>
        <w:bidi/>
        <w:jc w:val="center"/>
        <w:rPr>
          <w:del w:id="107" w:author="ARC-05" w:date="2015-10-01T15:06:00Z"/>
          <w:b/>
          <w:bCs/>
          <w:rtl/>
          <w:rPrChange w:id="108" w:author="Windows User" w:date="2015-10-01T16:07:00Z">
            <w:rPr>
              <w:del w:id="109" w:author="ARC-05" w:date="2015-10-01T15:06:00Z"/>
              <w:rtl/>
            </w:rPr>
          </w:rPrChange>
        </w:rPr>
        <w:pPrChange w:id="110" w:author="Windows User" w:date="2015-10-01T16:07:00Z">
          <w:pPr/>
        </w:pPrChange>
      </w:pPr>
    </w:p>
    <w:p w:rsidR="00720F2E" w:rsidRPr="00E70C60" w:rsidDel="005A1316" w:rsidRDefault="001D7A82">
      <w:pPr>
        <w:pStyle w:val="TOCHeading"/>
        <w:bidi/>
        <w:jc w:val="center"/>
        <w:rPr>
          <w:del w:id="111" w:author="ARC-05" w:date="2015-10-01T15:06:00Z"/>
          <w:rFonts w:cs="B Mitra"/>
          <w:b/>
          <w:bCs/>
          <w:rtl/>
          <w:rPrChange w:id="112" w:author="Windows User" w:date="2015-10-01T16:07:00Z">
            <w:rPr>
              <w:del w:id="113" w:author="ARC-05" w:date="2015-10-01T15:06:00Z"/>
              <w:rtl/>
            </w:rPr>
          </w:rPrChange>
        </w:rPr>
        <w:pPrChange w:id="114" w:author="Windows User" w:date="2015-10-01T16:07:00Z">
          <w:pPr>
            <w:pStyle w:val="Title"/>
          </w:pPr>
        </w:pPrChange>
      </w:pPr>
      <w:del w:id="115" w:author="ARC-05" w:date="2015-10-01T15:06:00Z">
        <w:r w:rsidRPr="00E70C60" w:rsidDel="005A1316">
          <w:rPr>
            <w:rFonts w:cs="B Mitra" w:hint="eastAsia"/>
            <w:b/>
            <w:bCs/>
            <w:rtl/>
            <w:rPrChange w:id="116" w:author="Windows User" w:date="2015-10-01T16:07:00Z">
              <w:rPr>
                <w:rFonts w:hint="eastAsia"/>
                <w:rtl/>
              </w:rPr>
            </w:rPrChange>
          </w:rPr>
          <w:delText>پازج</w:delText>
        </w:r>
        <w:r w:rsidR="00F8221E" w:rsidRPr="00E70C60" w:rsidDel="005A1316">
          <w:rPr>
            <w:rFonts w:cs="B Mitra"/>
            <w:b/>
            <w:bCs/>
            <w:rtl/>
            <w:rPrChange w:id="117" w:author="Windows User" w:date="2015-10-01T16:07:00Z">
              <w:rPr>
                <w:rtl/>
              </w:rPr>
            </w:rPrChange>
          </w:rPr>
          <w:delText xml:space="preserve"> 1</w:delText>
        </w:r>
        <w:r w:rsidRPr="00E70C60" w:rsidDel="005A1316">
          <w:rPr>
            <w:rFonts w:cs="B Mitra"/>
            <w:b/>
            <w:bCs/>
            <w:rtl/>
            <w:rPrChange w:id="118" w:author="Windows User" w:date="2015-10-01T16:07:00Z">
              <w:rPr>
                <w:rtl/>
              </w:rPr>
            </w:rPrChange>
          </w:rPr>
          <w:delText xml:space="preserve"> - </w:delText>
        </w:r>
        <w:r w:rsidRPr="00E70C60" w:rsidDel="005A1316">
          <w:rPr>
            <w:rFonts w:cs="B Mitra" w:hint="eastAsia"/>
            <w:b/>
            <w:bCs/>
            <w:rtl/>
            <w:rPrChange w:id="119" w:author="Windows User" w:date="2015-10-01T16:07:00Z">
              <w:rPr>
                <w:rFonts w:hint="eastAsia"/>
                <w:rtl/>
              </w:rPr>
            </w:rPrChange>
          </w:rPr>
          <w:delText>ب</w:delText>
        </w:r>
        <w:r w:rsidR="00681C5F" w:rsidRPr="00E70C60" w:rsidDel="005A1316">
          <w:rPr>
            <w:rFonts w:cs="B Mitra" w:hint="eastAsia"/>
            <w:b/>
            <w:bCs/>
            <w:rtl/>
            <w:rPrChange w:id="120" w:author="Windows User" w:date="2015-10-01T16:07:00Z">
              <w:rPr>
                <w:rFonts w:hint="eastAsia"/>
                <w:rtl/>
              </w:rPr>
            </w:rPrChange>
          </w:rPr>
          <w:delText>ورد</w:delText>
        </w:r>
        <w:r w:rsidR="00681C5F" w:rsidRPr="00E70C60" w:rsidDel="005A1316">
          <w:rPr>
            <w:rFonts w:cs="B Mitra"/>
            <w:b/>
            <w:bCs/>
            <w:rtl/>
            <w:rPrChange w:id="121" w:author="Windows User" w:date="2015-10-01T16:07:00Z">
              <w:rPr>
                <w:rtl/>
              </w:rPr>
            </w:rPrChange>
          </w:rPr>
          <w:delText xml:space="preserve"> </w:delText>
        </w:r>
        <w:r w:rsidR="00681C5F" w:rsidRPr="00E70C60" w:rsidDel="005A1316">
          <w:rPr>
            <w:rFonts w:cs="B Mitra"/>
            <w:b/>
            <w:bCs/>
            <w:rPrChange w:id="122" w:author="Windows User" w:date="2015-10-01T16:07:00Z">
              <w:rPr/>
            </w:rPrChange>
          </w:rPr>
          <w:delText>FPGA</w:delText>
        </w:r>
        <w:r w:rsidR="00681C5F" w:rsidRPr="00E70C60" w:rsidDel="005A1316">
          <w:rPr>
            <w:rFonts w:cs="B Mitra"/>
            <w:b/>
            <w:bCs/>
            <w:rtl/>
            <w:rPrChange w:id="123" w:author="Windows User" w:date="2015-10-01T16:07:00Z">
              <w:rPr>
                <w:rtl/>
              </w:rPr>
            </w:rPrChange>
          </w:rPr>
          <w:delText xml:space="preserve"> </w:delText>
        </w:r>
        <w:r w:rsidR="00681C5F" w:rsidRPr="00E70C60" w:rsidDel="005A1316">
          <w:rPr>
            <w:rFonts w:cs="B Mitra" w:hint="eastAsia"/>
            <w:b/>
            <w:bCs/>
            <w:rtl/>
            <w:rPrChange w:id="124" w:author="Windows User" w:date="2015-10-01T16:07:00Z">
              <w:rPr>
                <w:rFonts w:hint="eastAsia"/>
                <w:rtl/>
              </w:rPr>
            </w:rPrChange>
          </w:rPr>
          <w:delText>مبتن</w:delText>
        </w:r>
        <w:r w:rsidR="00681C5F" w:rsidRPr="00E70C60" w:rsidDel="005A1316">
          <w:rPr>
            <w:rFonts w:cs="B Mitra" w:hint="cs"/>
            <w:b/>
            <w:bCs/>
            <w:rtl/>
            <w:rPrChange w:id="125" w:author="Windows User" w:date="2015-10-01T16:07:00Z">
              <w:rPr>
                <w:rFonts w:hint="cs"/>
                <w:rtl/>
              </w:rPr>
            </w:rPrChange>
          </w:rPr>
          <w:delText>ی</w:delText>
        </w:r>
        <w:r w:rsidR="00681C5F" w:rsidRPr="00E70C60" w:rsidDel="005A1316">
          <w:rPr>
            <w:rFonts w:cs="B Mitra"/>
            <w:b/>
            <w:bCs/>
            <w:rtl/>
            <w:rPrChange w:id="126" w:author="Windows User" w:date="2015-10-01T16:07:00Z">
              <w:rPr>
                <w:rtl/>
              </w:rPr>
            </w:rPrChange>
          </w:rPr>
          <w:delText xml:space="preserve"> </w:delText>
        </w:r>
        <w:r w:rsidR="00681C5F" w:rsidRPr="00E70C60" w:rsidDel="005A1316">
          <w:rPr>
            <w:rFonts w:cs="B Mitra" w:hint="eastAsia"/>
            <w:b/>
            <w:bCs/>
            <w:rtl/>
            <w:rPrChange w:id="127" w:author="Windows User" w:date="2015-10-01T16:07:00Z">
              <w:rPr>
                <w:rFonts w:hint="eastAsia"/>
                <w:rtl/>
              </w:rPr>
            </w:rPrChange>
          </w:rPr>
          <w:delText>بر</w:delText>
        </w:r>
        <w:r w:rsidR="00681C5F" w:rsidRPr="00E70C60" w:rsidDel="005A1316">
          <w:rPr>
            <w:rFonts w:cs="B Mitra"/>
            <w:b/>
            <w:bCs/>
            <w:rtl/>
            <w:rPrChange w:id="128" w:author="Windows User" w:date="2015-10-01T16:07:00Z">
              <w:rPr>
                <w:rtl/>
              </w:rPr>
            </w:rPrChange>
          </w:rPr>
          <w:delText xml:space="preserve"> </w:delText>
        </w:r>
        <w:r w:rsidR="00681C5F" w:rsidRPr="00E70C60" w:rsidDel="005A1316">
          <w:rPr>
            <w:rFonts w:cs="B Mitra"/>
            <w:b/>
            <w:bCs/>
            <w:rPrChange w:id="129" w:author="Windows User" w:date="2015-10-01T16:07:00Z">
              <w:rPr/>
            </w:rPrChange>
          </w:rPr>
          <w:delText>Xilinx Spartan 6</w:delText>
        </w:r>
      </w:del>
    </w:p>
    <w:p w:rsidR="00CC06D2" w:rsidRPr="0018369B" w:rsidDel="005A1316" w:rsidRDefault="001D7A82">
      <w:pPr>
        <w:pStyle w:val="TOCHeading"/>
        <w:bidi/>
        <w:jc w:val="center"/>
        <w:rPr>
          <w:del w:id="130" w:author="ARC-05" w:date="2015-10-01T15:06:00Z"/>
          <w:rtl/>
        </w:rPr>
        <w:pPrChange w:id="131" w:author="Windows User" w:date="2015-10-01T16:07:00Z">
          <w:pPr>
            <w:pStyle w:val="Subtitle"/>
          </w:pPr>
        </w:pPrChange>
      </w:pPr>
      <w:del w:id="132" w:author="ARC-05" w:date="2015-10-01T15:06:00Z">
        <w:r w:rsidRPr="00E70C60" w:rsidDel="005A1316">
          <w:rPr>
            <w:rFonts w:hint="cs"/>
            <w:b/>
            <w:bCs/>
            <w:rtl/>
            <w:rPrChange w:id="133" w:author="Windows User" w:date="2015-10-01T16:07:00Z">
              <w:rPr>
                <w:rFonts w:hint="cs"/>
                <w:b w:val="0"/>
                <w:bCs w:val="0"/>
                <w:rtl/>
              </w:rPr>
            </w:rPrChange>
          </w:rPr>
          <w:delText>راهنمای</w:delText>
        </w:r>
        <w:r w:rsidRPr="00E70C60" w:rsidDel="005A1316">
          <w:rPr>
            <w:b/>
            <w:bCs/>
            <w:rtl/>
            <w:rPrChange w:id="134" w:author="Windows User" w:date="2015-10-01T16:07:00Z">
              <w:rPr>
                <w:b w:val="0"/>
                <w:bCs w:val="0"/>
                <w:rtl/>
              </w:rPr>
            </w:rPrChange>
          </w:rPr>
          <w:delText xml:space="preserve"> </w:delText>
        </w:r>
        <w:r w:rsidRPr="00E70C60" w:rsidDel="005A1316">
          <w:rPr>
            <w:rFonts w:hint="cs"/>
            <w:b/>
            <w:bCs/>
            <w:rtl/>
            <w:rPrChange w:id="135" w:author="Windows User" w:date="2015-10-01T16:07:00Z">
              <w:rPr>
                <w:rFonts w:hint="cs"/>
                <w:b w:val="0"/>
                <w:bCs w:val="0"/>
                <w:rtl/>
              </w:rPr>
            </w:rPrChange>
          </w:rPr>
          <w:delText>کاربر</w:delText>
        </w:r>
      </w:del>
    </w:p>
    <w:p w:rsidR="001D7A82" w:rsidRPr="00E70C60" w:rsidDel="005A1316" w:rsidRDefault="009D5974">
      <w:pPr>
        <w:pStyle w:val="TOCHeading"/>
        <w:bidi/>
        <w:jc w:val="center"/>
        <w:rPr>
          <w:del w:id="136" w:author="ARC-05" w:date="2015-10-01T15:06:00Z"/>
          <w:b/>
          <w:bCs/>
          <w:rtl/>
          <w:rPrChange w:id="137" w:author="Windows User" w:date="2015-10-01T16:07:00Z">
            <w:rPr>
              <w:del w:id="138" w:author="ARC-05" w:date="2015-10-01T15:06:00Z"/>
              <w:rtl/>
            </w:rPr>
          </w:rPrChange>
        </w:rPr>
        <w:pPrChange w:id="139" w:author="Windows User" w:date="2015-10-01T16:07:00Z">
          <w:pPr/>
        </w:pPrChange>
      </w:pPr>
      <w:del w:id="140" w:author="ARC-05" w:date="2015-10-01T15:06:00Z">
        <w:r w:rsidRPr="00E70C60" w:rsidDel="005A1316">
          <w:rPr>
            <w:rFonts w:hint="cs"/>
            <w:b/>
            <w:bCs/>
            <w:rtl/>
            <w:rPrChange w:id="141" w:author="Windows User" w:date="2015-10-01T16:07:00Z">
              <w:rPr>
                <w:rFonts w:hint="cs"/>
                <w:rtl/>
              </w:rPr>
            </w:rPrChange>
          </w:rPr>
          <w:delText>نسخه</w:delText>
        </w:r>
        <w:r w:rsidRPr="00E70C60" w:rsidDel="005A1316">
          <w:rPr>
            <w:b/>
            <w:bCs/>
            <w:rtl/>
            <w:rPrChange w:id="142" w:author="Windows User" w:date="2015-10-01T16:07:00Z">
              <w:rPr>
                <w:rtl/>
              </w:rPr>
            </w:rPrChange>
          </w:rPr>
          <w:delText xml:space="preserve"> 0.</w:delText>
        </w:r>
        <w:r w:rsidR="000262E3" w:rsidRPr="00E70C60" w:rsidDel="005A1316">
          <w:rPr>
            <w:b/>
            <w:bCs/>
            <w:rtl/>
            <w:rPrChange w:id="143" w:author="Windows User" w:date="2015-10-01T16:07:00Z">
              <w:rPr>
                <w:rtl/>
              </w:rPr>
            </w:rPrChange>
          </w:rPr>
          <w:delText>9</w:delText>
        </w:r>
      </w:del>
    </w:p>
    <w:p w:rsidR="001D7A82" w:rsidRPr="00E70C60" w:rsidDel="005A1316" w:rsidRDefault="001D7A82">
      <w:pPr>
        <w:pStyle w:val="TOCHeading"/>
        <w:bidi/>
        <w:jc w:val="center"/>
        <w:rPr>
          <w:del w:id="144" w:author="ARC-05" w:date="2015-10-01T15:06:00Z"/>
          <w:b/>
          <w:bCs/>
          <w:rtl/>
          <w:rPrChange w:id="145" w:author="Windows User" w:date="2015-10-01T16:07:00Z">
            <w:rPr>
              <w:del w:id="146" w:author="ARC-05" w:date="2015-10-01T15:06:00Z"/>
              <w:rtl/>
            </w:rPr>
          </w:rPrChange>
        </w:rPr>
        <w:pPrChange w:id="147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148" w:author="ARC-05" w:date="2015-10-01T15:06:00Z"/>
          <w:b/>
          <w:bCs/>
          <w:rtl/>
          <w:rPrChange w:id="149" w:author="Windows User" w:date="2015-10-01T16:07:00Z">
            <w:rPr>
              <w:del w:id="150" w:author="ARC-05" w:date="2015-10-01T15:06:00Z"/>
              <w:rtl/>
            </w:rPr>
          </w:rPrChange>
        </w:rPr>
        <w:pPrChange w:id="151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152" w:author="ARC-05" w:date="2015-10-01T15:07:00Z"/>
          <w:b/>
          <w:bCs/>
          <w:rtl/>
          <w:rPrChange w:id="153" w:author="Windows User" w:date="2015-10-01T16:07:00Z">
            <w:rPr>
              <w:del w:id="154" w:author="ARC-05" w:date="2015-10-01T15:07:00Z"/>
              <w:rtl/>
            </w:rPr>
          </w:rPrChange>
        </w:rPr>
        <w:pPrChange w:id="155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156" w:author="ARC-05" w:date="2015-10-01T15:07:00Z"/>
          <w:b/>
          <w:bCs/>
          <w:rtl/>
          <w:rPrChange w:id="157" w:author="Windows User" w:date="2015-10-01T16:07:00Z">
            <w:rPr>
              <w:del w:id="158" w:author="ARC-05" w:date="2015-10-01T15:07:00Z"/>
              <w:rtl/>
            </w:rPr>
          </w:rPrChange>
        </w:rPr>
        <w:pPrChange w:id="159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160" w:author="ARC-05" w:date="2015-10-01T15:07:00Z"/>
          <w:b/>
          <w:bCs/>
          <w:rtl/>
          <w:rPrChange w:id="161" w:author="Windows User" w:date="2015-10-01T16:07:00Z">
            <w:rPr>
              <w:del w:id="162" w:author="ARC-05" w:date="2015-10-01T15:07:00Z"/>
              <w:rtl/>
            </w:rPr>
          </w:rPrChange>
        </w:rPr>
        <w:pPrChange w:id="163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164" w:author="ARC-05" w:date="2015-10-01T15:07:00Z"/>
          <w:b/>
          <w:bCs/>
          <w:rtl/>
          <w:rPrChange w:id="165" w:author="Windows User" w:date="2015-10-01T16:07:00Z">
            <w:rPr>
              <w:del w:id="166" w:author="ARC-05" w:date="2015-10-01T15:07:00Z"/>
              <w:rtl/>
            </w:rPr>
          </w:rPrChange>
        </w:rPr>
        <w:pPrChange w:id="167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168" w:author="ARC-05" w:date="2015-10-01T15:07:00Z"/>
          <w:b/>
          <w:bCs/>
          <w:rtl/>
          <w:rPrChange w:id="169" w:author="Windows User" w:date="2015-10-01T16:07:00Z">
            <w:rPr>
              <w:del w:id="170" w:author="ARC-05" w:date="2015-10-01T15:07:00Z"/>
              <w:rtl/>
            </w:rPr>
          </w:rPrChange>
        </w:rPr>
        <w:pPrChange w:id="171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172" w:author="ARC-05" w:date="2015-10-01T15:07:00Z"/>
          <w:b/>
          <w:bCs/>
          <w:rtl/>
          <w:rPrChange w:id="173" w:author="Windows User" w:date="2015-10-01T16:07:00Z">
            <w:rPr>
              <w:del w:id="174" w:author="ARC-05" w:date="2015-10-01T15:07:00Z"/>
              <w:rtl/>
            </w:rPr>
          </w:rPrChange>
        </w:rPr>
        <w:pPrChange w:id="175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176" w:author="ARC-05" w:date="2015-10-01T15:07:00Z"/>
          <w:b/>
          <w:bCs/>
          <w:rtl/>
          <w:rPrChange w:id="177" w:author="Windows User" w:date="2015-10-01T16:07:00Z">
            <w:rPr>
              <w:del w:id="178" w:author="ARC-05" w:date="2015-10-01T15:07:00Z"/>
              <w:rtl/>
            </w:rPr>
          </w:rPrChange>
        </w:rPr>
        <w:pPrChange w:id="179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180" w:author="ARC-05" w:date="2015-10-01T15:07:00Z"/>
          <w:b/>
          <w:bCs/>
          <w:rtl/>
          <w:rPrChange w:id="181" w:author="Windows User" w:date="2015-10-01T16:07:00Z">
            <w:rPr>
              <w:del w:id="182" w:author="ARC-05" w:date="2015-10-01T15:07:00Z"/>
              <w:rtl/>
            </w:rPr>
          </w:rPrChange>
        </w:rPr>
        <w:pPrChange w:id="183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184" w:author="ARC-05" w:date="2015-10-01T15:07:00Z"/>
          <w:b/>
          <w:bCs/>
          <w:rtl/>
          <w:rPrChange w:id="185" w:author="Windows User" w:date="2015-10-01T16:07:00Z">
            <w:rPr>
              <w:del w:id="186" w:author="ARC-05" w:date="2015-10-01T15:07:00Z"/>
              <w:rtl/>
            </w:rPr>
          </w:rPrChange>
        </w:rPr>
        <w:pPrChange w:id="187" w:author="Windows User" w:date="2015-10-01T16:07:00Z">
          <w:pPr/>
        </w:pPrChange>
      </w:pPr>
    </w:p>
    <w:p w:rsidR="001D7A82" w:rsidRPr="00E70C60" w:rsidDel="005A1316" w:rsidRDefault="001D7A82">
      <w:pPr>
        <w:pStyle w:val="TOCHeading"/>
        <w:bidi/>
        <w:jc w:val="center"/>
        <w:rPr>
          <w:del w:id="188" w:author="ARC-05" w:date="2015-10-01T15:07:00Z"/>
          <w:b/>
          <w:bCs/>
          <w:rtl/>
          <w:rPrChange w:id="189" w:author="Windows User" w:date="2015-10-01T16:07:00Z">
            <w:rPr>
              <w:del w:id="190" w:author="ARC-05" w:date="2015-10-01T15:07:00Z"/>
              <w:rtl/>
            </w:rPr>
          </w:rPrChange>
        </w:rPr>
        <w:pPrChange w:id="191" w:author="Windows User" w:date="2015-10-01T16:07:00Z">
          <w:pPr/>
        </w:pPrChange>
      </w:pPr>
    </w:p>
    <w:sdt>
      <w:sdtPr>
        <w:rPr>
          <w:rFonts w:asciiTheme="minorBidi" w:eastAsiaTheme="minorHAnsi" w:hAnsiTheme="minorBidi" w:cs="B Mitra"/>
          <w:b/>
          <w:bCs/>
          <w:color w:val="auto"/>
          <w:sz w:val="28"/>
          <w:szCs w:val="24"/>
          <w:rtl/>
          <w:lang w:bidi="fa-IR"/>
        </w:rPr>
        <w:id w:val="-1280187679"/>
        <w:docPartObj>
          <w:docPartGallery w:val="Table of Contents"/>
          <w:docPartUnique/>
        </w:docPartObj>
      </w:sdtPr>
      <w:sdtEndPr>
        <w:rPr>
          <w:rFonts w:ascii="Cambria" w:hAnsi="Cambria"/>
          <w:b w:val="0"/>
          <w:bCs w:val="0"/>
          <w:noProof/>
          <w:sz w:val="22"/>
        </w:rPr>
      </w:sdtEndPr>
      <w:sdtContent>
        <w:p w:rsidR="008E70C7" w:rsidRPr="00E70C60" w:rsidRDefault="008E70C7">
          <w:pPr>
            <w:pStyle w:val="TOCHeading"/>
            <w:bidi/>
            <w:jc w:val="center"/>
            <w:rPr>
              <w:rFonts w:cs="B Mitra"/>
              <w:b/>
              <w:bCs/>
              <w:rPrChange w:id="192" w:author="Windows User" w:date="2015-10-01T16:07:00Z">
                <w:rPr/>
              </w:rPrChange>
            </w:rPr>
            <w:pPrChange w:id="193" w:author="Windows User" w:date="2015-10-01T16:07:00Z">
              <w:pPr>
                <w:pStyle w:val="TOCHeading"/>
                <w:bidi/>
              </w:pPr>
            </w:pPrChange>
          </w:pPr>
          <w:r w:rsidRPr="00E70C60">
            <w:rPr>
              <w:rFonts w:cs="B Mitra" w:hint="eastAsia"/>
              <w:b/>
              <w:bCs/>
              <w:rtl/>
              <w:rPrChange w:id="194" w:author="Windows User" w:date="2015-10-01T16:07:00Z">
                <w:rPr>
                  <w:rFonts w:hint="eastAsia"/>
                  <w:rtl/>
                </w:rPr>
              </w:rPrChange>
            </w:rPr>
            <w:t>فهرست</w:t>
          </w:r>
          <w:r w:rsidRPr="00E70C60">
            <w:rPr>
              <w:rFonts w:cs="B Mitra"/>
              <w:b/>
              <w:bCs/>
              <w:rtl/>
              <w:rPrChange w:id="195" w:author="Windows User" w:date="2015-10-01T16:07:00Z">
                <w:rPr>
                  <w:rtl/>
                </w:rPr>
              </w:rPrChange>
            </w:rPr>
            <w:t xml:space="preserve"> </w:t>
          </w:r>
          <w:r w:rsidRPr="00E70C60">
            <w:rPr>
              <w:rFonts w:cs="B Mitra" w:hint="eastAsia"/>
              <w:b/>
              <w:bCs/>
              <w:rtl/>
              <w:rPrChange w:id="196" w:author="Windows User" w:date="2015-10-01T16:07:00Z">
                <w:rPr>
                  <w:rFonts w:hint="eastAsia"/>
                  <w:rtl/>
                </w:rPr>
              </w:rPrChange>
            </w:rPr>
            <w:t>مطالب</w:t>
          </w:r>
        </w:p>
        <w:p w:rsidR="005B6903" w:rsidRDefault="008E70C7">
          <w:pPr>
            <w:pStyle w:val="TOC1"/>
            <w:tabs>
              <w:tab w:val="right" w:leader="dot" w:pos="9017"/>
            </w:tabs>
            <w:rPr>
              <w:ins w:id="197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198" w:author="Windows User" w:date="2015-10-08T01:21:00Z">
              <w:pPr>
                <w:pStyle w:val="TOC1"/>
                <w:tabs>
                  <w:tab w:val="right" w:leader="dot" w:pos="9017"/>
                </w:tabs>
                <w:bidi w:val="0"/>
              </w:pPr>
            </w:pPrChange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199" w:author="Windows User" w:date="2015-10-08T01:21:00Z">
            <w:r w:rsidR="005B6903" w:rsidRPr="009C7545">
              <w:rPr>
                <w:rStyle w:val="Hyperlink"/>
                <w:noProof/>
              </w:rPr>
              <w:fldChar w:fldCharType="begin"/>
            </w:r>
            <w:r w:rsidR="005B6903" w:rsidRPr="009C7545">
              <w:rPr>
                <w:rStyle w:val="Hyperlink"/>
                <w:noProof/>
              </w:rPr>
              <w:instrText xml:space="preserve"> </w:instrText>
            </w:r>
            <w:r w:rsidR="005B6903">
              <w:rPr>
                <w:noProof/>
              </w:rPr>
              <w:instrText>HYPERLINK \l "_Toc432030596"</w:instrText>
            </w:r>
            <w:r w:rsidR="005B6903" w:rsidRPr="009C7545">
              <w:rPr>
                <w:rStyle w:val="Hyperlink"/>
                <w:noProof/>
              </w:rPr>
              <w:instrText xml:space="preserve"> </w:instrText>
            </w:r>
            <w:r w:rsidR="005B6903" w:rsidRPr="009C7545">
              <w:rPr>
                <w:rStyle w:val="Hyperlink"/>
                <w:noProof/>
              </w:rPr>
              <w:fldChar w:fldCharType="separate"/>
            </w:r>
            <w:r w:rsidR="005B6903" w:rsidRPr="009C7545">
              <w:rPr>
                <w:rStyle w:val="Hyperlink"/>
                <w:rFonts w:hint="eastAsia"/>
                <w:noProof/>
                <w:rtl/>
              </w:rPr>
              <w:t>مقدمه</w:t>
            </w:r>
            <w:r w:rsidR="005B6903">
              <w:rPr>
                <w:noProof/>
                <w:webHidden/>
              </w:rPr>
              <w:tab/>
            </w:r>
            <w:r w:rsidR="005B6903">
              <w:rPr>
                <w:noProof/>
                <w:webHidden/>
              </w:rPr>
              <w:fldChar w:fldCharType="begin"/>
            </w:r>
            <w:r w:rsidR="005B6903">
              <w:rPr>
                <w:noProof/>
                <w:webHidden/>
              </w:rPr>
              <w:instrText xml:space="preserve"> PAGEREF _Toc432030596 \h </w:instrText>
            </w:r>
          </w:ins>
          <w:r w:rsidR="005B6903">
            <w:rPr>
              <w:noProof/>
              <w:webHidden/>
            </w:rPr>
          </w:r>
          <w:r w:rsidR="005B6903">
            <w:rPr>
              <w:noProof/>
              <w:webHidden/>
            </w:rPr>
            <w:fldChar w:fldCharType="separate"/>
          </w:r>
          <w:ins w:id="200" w:author="Avionics" w:date="2015-10-08T00:17:00Z">
            <w:r w:rsidR="0080164D">
              <w:rPr>
                <w:noProof/>
                <w:webHidden/>
                <w:rtl/>
              </w:rPr>
              <w:t>4</w:t>
            </w:r>
          </w:ins>
          <w:ins w:id="201" w:author="Windows User" w:date="2015-10-08T01:21:00Z">
            <w:r w:rsidR="005B6903">
              <w:rPr>
                <w:noProof/>
                <w:webHidden/>
              </w:rPr>
              <w:fldChar w:fldCharType="end"/>
            </w:r>
            <w:r w:rsidR="005B6903" w:rsidRPr="009C7545">
              <w:rPr>
                <w:rStyle w:val="Hyperlink"/>
                <w:noProof/>
              </w:rPr>
              <w:fldChar w:fldCharType="end"/>
            </w:r>
          </w:ins>
        </w:p>
        <w:p w:rsidR="005B6903" w:rsidRDefault="005B6903">
          <w:pPr>
            <w:pStyle w:val="TOC1"/>
            <w:tabs>
              <w:tab w:val="right" w:leader="dot" w:pos="9017"/>
            </w:tabs>
            <w:rPr>
              <w:ins w:id="202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03" w:author="Windows User" w:date="2015-10-08T01:21:00Z">
              <w:pPr>
                <w:pStyle w:val="TOC1"/>
                <w:tabs>
                  <w:tab w:val="right" w:leader="dot" w:pos="9017"/>
                </w:tabs>
                <w:bidi w:val="0"/>
              </w:pPr>
            </w:pPrChange>
          </w:pPr>
          <w:ins w:id="204" w:author="Windows User" w:date="2015-10-08T01:21:00Z">
            <w:r w:rsidRPr="009C7545">
              <w:rPr>
                <w:rStyle w:val="Hyperlink"/>
                <w:noProof/>
              </w:rPr>
              <w:fldChar w:fldCharType="begin"/>
            </w:r>
            <w:r w:rsidRPr="009C754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"_Toc432030597"</w:instrText>
            </w:r>
            <w:r w:rsidRPr="009C7545">
              <w:rPr>
                <w:rStyle w:val="Hyperlink"/>
                <w:noProof/>
              </w:rPr>
              <w:instrText xml:space="preserve"> </w:instrText>
            </w:r>
            <w:r w:rsidRPr="009C7545">
              <w:rPr>
                <w:rStyle w:val="Hyperlink"/>
                <w:noProof/>
              </w:rPr>
              <w:fldChar w:fldCharType="separate"/>
            </w:r>
            <w:r w:rsidRPr="009C7545">
              <w:rPr>
                <w:rStyle w:val="Hyperlink"/>
                <w:rFonts w:hint="eastAsia"/>
                <w:noProof/>
                <w:rtl/>
              </w:rPr>
              <w:t>آشنا</w:t>
            </w:r>
            <w:r w:rsidRPr="009C7545">
              <w:rPr>
                <w:rStyle w:val="Hyperlink"/>
                <w:rFonts w:hint="cs"/>
                <w:noProof/>
                <w:rtl/>
              </w:rPr>
              <w:t>یی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با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سخت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افزار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_Toc432030597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05" w:author="Avionics" w:date="2015-10-08T00:17:00Z">
            <w:r w:rsidR="0080164D">
              <w:rPr>
                <w:noProof/>
                <w:webHidden/>
                <w:rtl/>
              </w:rPr>
              <w:t>5</w:t>
            </w:r>
          </w:ins>
          <w:ins w:id="206" w:author="Windows User" w:date="2015-10-08T01:21:00Z">
            <w:r>
              <w:rPr>
                <w:noProof/>
                <w:webHidden/>
              </w:rPr>
              <w:fldChar w:fldCharType="end"/>
            </w:r>
            <w:r w:rsidRPr="009C7545">
              <w:rPr>
                <w:rStyle w:val="Hyperlink"/>
                <w:noProof/>
              </w:rPr>
              <w:fldChar w:fldCharType="end"/>
            </w:r>
          </w:ins>
        </w:p>
        <w:p w:rsidR="005B6903" w:rsidRDefault="005B6903">
          <w:pPr>
            <w:pStyle w:val="TOC1"/>
            <w:tabs>
              <w:tab w:val="right" w:leader="dot" w:pos="9017"/>
            </w:tabs>
            <w:rPr>
              <w:ins w:id="207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08" w:author="Windows User" w:date="2015-10-08T01:21:00Z">
              <w:pPr>
                <w:pStyle w:val="TOC1"/>
                <w:tabs>
                  <w:tab w:val="right" w:leader="dot" w:pos="9017"/>
                </w:tabs>
                <w:bidi w:val="0"/>
              </w:pPr>
            </w:pPrChange>
          </w:pPr>
          <w:ins w:id="209" w:author="Windows User" w:date="2015-10-08T01:21:00Z">
            <w:r w:rsidRPr="009C7545">
              <w:rPr>
                <w:rStyle w:val="Hyperlink"/>
                <w:noProof/>
              </w:rPr>
              <w:fldChar w:fldCharType="begin"/>
            </w:r>
            <w:r w:rsidRPr="009C754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"_Toc432030598"</w:instrText>
            </w:r>
            <w:r w:rsidRPr="009C7545">
              <w:rPr>
                <w:rStyle w:val="Hyperlink"/>
                <w:noProof/>
              </w:rPr>
              <w:instrText xml:space="preserve"> </w:instrText>
            </w:r>
            <w:r w:rsidRPr="009C7545">
              <w:rPr>
                <w:rStyle w:val="Hyperlink"/>
                <w:noProof/>
              </w:rPr>
              <w:fldChar w:fldCharType="separate"/>
            </w:r>
            <w:r w:rsidRPr="009C7545">
              <w:rPr>
                <w:rStyle w:val="Hyperlink"/>
                <w:rFonts w:hint="eastAsia"/>
                <w:noProof/>
                <w:rtl/>
              </w:rPr>
              <w:t>بال‌ها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_Toc432030598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0" w:author="Avionics" w:date="2015-10-08T00:17:00Z">
            <w:r w:rsidR="0080164D">
              <w:rPr>
                <w:noProof/>
                <w:webHidden/>
                <w:rtl/>
              </w:rPr>
              <w:t>6</w:t>
            </w:r>
          </w:ins>
          <w:ins w:id="211" w:author="Windows User" w:date="2015-10-08T01:21:00Z">
            <w:r>
              <w:rPr>
                <w:noProof/>
                <w:webHidden/>
              </w:rPr>
              <w:fldChar w:fldCharType="end"/>
            </w:r>
            <w:r w:rsidRPr="009C7545">
              <w:rPr>
                <w:rStyle w:val="Hyperlink"/>
                <w:noProof/>
              </w:rPr>
              <w:fldChar w:fldCharType="end"/>
            </w:r>
          </w:ins>
        </w:p>
        <w:p w:rsidR="005B6903" w:rsidRDefault="005B6903">
          <w:pPr>
            <w:pStyle w:val="TOC2"/>
            <w:tabs>
              <w:tab w:val="right" w:leader="dot" w:pos="9017"/>
            </w:tabs>
            <w:rPr>
              <w:ins w:id="212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13" w:author="Windows User" w:date="2015-10-08T01:21:00Z">
              <w:pPr>
                <w:pStyle w:val="TOC2"/>
                <w:tabs>
                  <w:tab w:val="right" w:leader="dot" w:pos="9017"/>
                </w:tabs>
                <w:bidi w:val="0"/>
              </w:pPr>
            </w:pPrChange>
          </w:pPr>
          <w:ins w:id="214" w:author="Windows User" w:date="2015-10-08T01:21:00Z">
            <w:r w:rsidRPr="009C7545">
              <w:rPr>
                <w:rStyle w:val="Hyperlink"/>
                <w:noProof/>
              </w:rPr>
              <w:fldChar w:fldCharType="begin"/>
            </w:r>
            <w:r w:rsidRPr="009C754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"_Toc432030599"</w:instrText>
            </w:r>
            <w:r w:rsidRPr="009C7545">
              <w:rPr>
                <w:rStyle w:val="Hyperlink"/>
                <w:noProof/>
              </w:rPr>
              <w:instrText xml:space="preserve"> </w:instrText>
            </w:r>
            <w:r w:rsidRPr="009C7545">
              <w:rPr>
                <w:rStyle w:val="Hyperlink"/>
                <w:noProof/>
              </w:rPr>
              <w:fldChar w:fldCharType="separate"/>
            </w:r>
            <w:r w:rsidRPr="009C7545">
              <w:rPr>
                <w:rStyle w:val="Hyperlink"/>
                <w:rFonts w:hint="eastAsia"/>
                <w:noProof/>
                <w:rtl/>
              </w:rPr>
              <w:t>مگاو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نگ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_Toc432030599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15" w:author="Avionics" w:date="2015-10-08T00:17:00Z">
            <w:r w:rsidR="0080164D">
              <w:rPr>
                <w:noProof/>
                <w:webHidden/>
                <w:rtl/>
              </w:rPr>
              <w:t>6</w:t>
            </w:r>
          </w:ins>
          <w:ins w:id="216" w:author="Windows User" w:date="2015-10-08T01:32:00Z">
            <w:del w:id="217" w:author="Avionics" w:date="2015-10-08T00:17:00Z">
              <w:r w:rsidR="008A63B3" w:rsidDel="0080164D">
                <w:rPr>
                  <w:noProof/>
                  <w:webHidden/>
                  <w:rtl/>
                </w:rPr>
                <w:delText>7</w:delText>
              </w:r>
            </w:del>
          </w:ins>
          <w:ins w:id="218" w:author="Windows User" w:date="2015-10-08T01:21:00Z">
            <w:r>
              <w:rPr>
                <w:noProof/>
                <w:webHidden/>
              </w:rPr>
              <w:fldChar w:fldCharType="end"/>
            </w:r>
            <w:r w:rsidRPr="009C7545">
              <w:rPr>
                <w:rStyle w:val="Hyperlink"/>
                <w:noProof/>
              </w:rPr>
              <w:fldChar w:fldCharType="end"/>
            </w:r>
          </w:ins>
        </w:p>
        <w:p w:rsidR="005B6903" w:rsidRDefault="005B6903">
          <w:pPr>
            <w:pStyle w:val="TOC1"/>
            <w:tabs>
              <w:tab w:val="right" w:leader="dot" w:pos="9017"/>
            </w:tabs>
            <w:rPr>
              <w:ins w:id="219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20" w:author="Windows User" w:date="2015-10-08T01:21:00Z">
              <w:pPr>
                <w:pStyle w:val="TOC1"/>
                <w:tabs>
                  <w:tab w:val="right" w:leader="dot" w:pos="9017"/>
                </w:tabs>
                <w:bidi w:val="0"/>
              </w:pPr>
            </w:pPrChange>
          </w:pPr>
          <w:ins w:id="221" w:author="Windows User" w:date="2015-10-08T01:21:00Z">
            <w:r w:rsidRPr="009C7545">
              <w:rPr>
                <w:rStyle w:val="Hyperlink"/>
                <w:noProof/>
              </w:rPr>
              <w:fldChar w:fldCharType="begin"/>
            </w:r>
            <w:r w:rsidRPr="009C754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"_Toc432030600"</w:instrText>
            </w:r>
            <w:r w:rsidRPr="009C7545">
              <w:rPr>
                <w:rStyle w:val="Hyperlink"/>
                <w:noProof/>
              </w:rPr>
              <w:instrText xml:space="preserve"> </w:instrText>
            </w:r>
            <w:r w:rsidRPr="009C7545">
              <w:rPr>
                <w:rStyle w:val="Hyperlink"/>
                <w:noProof/>
              </w:rPr>
              <w:fldChar w:fldCharType="separate"/>
            </w:r>
            <w:r w:rsidRPr="009C7545">
              <w:rPr>
                <w:rStyle w:val="Hyperlink"/>
                <w:rFonts w:hint="eastAsia"/>
                <w:noProof/>
                <w:rtl/>
              </w:rPr>
              <w:t>راه‌انداز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اول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ه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و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تست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بورد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_Toc432030600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2" w:author="Avionics" w:date="2015-10-08T00:17:00Z">
            <w:r w:rsidR="0080164D">
              <w:rPr>
                <w:noProof/>
                <w:webHidden/>
                <w:rtl/>
              </w:rPr>
              <w:t>7</w:t>
            </w:r>
          </w:ins>
          <w:ins w:id="223" w:author="Windows User" w:date="2015-10-08T01:32:00Z">
            <w:del w:id="224" w:author="Avionics" w:date="2015-10-08T00:17:00Z">
              <w:r w:rsidR="008A63B3" w:rsidDel="0080164D">
                <w:rPr>
                  <w:noProof/>
                  <w:webHidden/>
                  <w:rtl/>
                </w:rPr>
                <w:delText>8</w:delText>
              </w:r>
            </w:del>
          </w:ins>
          <w:ins w:id="225" w:author="Windows User" w:date="2015-10-08T01:21:00Z">
            <w:r>
              <w:rPr>
                <w:noProof/>
                <w:webHidden/>
              </w:rPr>
              <w:fldChar w:fldCharType="end"/>
            </w:r>
            <w:r w:rsidRPr="009C7545">
              <w:rPr>
                <w:rStyle w:val="Hyperlink"/>
                <w:noProof/>
              </w:rPr>
              <w:fldChar w:fldCharType="end"/>
            </w:r>
          </w:ins>
        </w:p>
        <w:p w:rsidR="005B6903" w:rsidRDefault="005B6903">
          <w:pPr>
            <w:pStyle w:val="TOC2"/>
            <w:tabs>
              <w:tab w:val="right" w:leader="dot" w:pos="9017"/>
            </w:tabs>
            <w:rPr>
              <w:ins w:id="226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27" w:author="Windows User" w:date="2015-10-08T01:21:00Z">
              <w:pPr>
                <w:pStyle w:val="TOC2"/>
                <w:tabs>
                  <w:tab w:val="right" w:leader="dot" w:pos="9017"/>
                </w:tabs>
                <w:bidi w:val="0"/>
              </w:pPr>
            </w:pPrChange>
          </w:pPr>
          <w:ins w:id="228" w:author="Windows User" w:date="2015-10-08T01:21:00Z">
            <w:r w:rsidRPr="009C7545">
              <w:rPr>
                <w:rStyle w:val="Hyperlink"/>
                <w:noProof/>
              </w:rPr>
              <w:fldChar w:fldCharType="begin"/>
            </w:r>
            <w:r w:rsidRPr="009C754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"_Toc432030601"</w:instrText>
            </w:r>
            <w:r w:rsidRPr="009C7545">
              <w:rPr>
                <w:rStyle w:val="Hyperlink"/>
                <w:noProof/>
              </w:rPr>
              <w:instrText xml:space="preserve"> </w:instrText>
            </w:r>
            <w:r w:rsidRPr="009C7545">
              <w:rPr>
                <w:rStyle w:val="Hyperlink"/>
                <w:noProof/>
              </w:rPr>
              <w:fldChar w:fldCharType="separate"/>
            </w:r>
            <w:r w:rsidRPr="009C7545">
              <w:rPr>
                <w:rStyle w:val="Hyperlink"/>
                <w:rFonts w:hint="eastAsia"/>
                <w:noProof/>
                <w:rtl/>
              </w:rPr>
              <w:t>اتصال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تغذ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_Toc432030601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29" w:author="Avionics" w:date="2015-10-08T00:17:00Z">
            <w:r w:rsidR="0080164D">
              <w:rPr>
                <w:noProof/>
                <w:webHidden/>
                <w:rtl/>
              </w:rPr>
              <w:t>7</w:t>
            </w:r>
          </w:ins>
          <w:ins w:id="230" w:author="Windows User" w:date="2015-10-08T01:32:00Z">
            <w:del w:id="231" w:author="Avionics" w:date="2015-10-08T00:17:00Z">
              <w:r w:rsidR="008A63B3" w:rsidDel="0080164D">
                <w:rPr>
                  <w:noProof/>
                  <w:webHidden/>
                  <w:rtl/>
                </w:rPr>
                <w:delText>8</w:delText>
              </w:r>
            </w:del>
          </w:ins>
          <w:ins w:id="232" w:author="Windows User" w:date="2015-10-08T01:21:00Z">
            <w:r>
              <w:rPr>
                <w:noProof/>
                <w:webHidden/>
              </w:rPr>
              <w:fldChar w:fldCharType="end"/>
            </w:r>
            <w:r w:rsidRPr="009C7545">
              <w:rPr>
                <w:rStyle w:val="Hyperlink"/>
                <w:noProof/>
              </w:rPr>
              <w:fldChar w:fldCharType="end"/>
            </w:r>
          </w:ins>
        </w:p>
        <w:p w:rsidR="005B6903" w:rsidRDefault="005B6903">
          <w:pPr>
            <w:pStyle w:val="TOC2"/>
            <w:tabs>
              <w:tab w:val="right" w:leader="dot" w:pos="9017"/>
            </w:tabs>
            <w:rPr>
              <w:ins w:id="233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34" w:author="Windows User" w:date="2015-10-08T01:21:00Z">
              <w:pPr>
                <w:pStyle w:val="TOC2"/>
                <w:tabs>
                  <w:tab w:val="right" w:leader="dot" w:pos="9017"/>
                </w:tabs>
                <w:bidi w:val="0"/>
              </w:pPr>
            </w:pPrChange>
          </w:pPr>
          <w:ins w:id="235" w:author="Windows User" w:date="2015-10-08T01:21:00Z">
            <w:r w:rsidRPr="009C7545">
              <w:rPr>
                <w:rStyle w:val="Hyperlink"/>
                <w:noProof/>
              </w:rPr>
              <w:fldChar w:fldCharType="begin"/>
            </w:r>
            <w:r w:rsidRPr="009C754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"_Toc432030602"</w:instrText>
            </w:r>
            <w:r w:rsidRPr="009C7545">
              <w:rPr>
                <w:rStyle w:val="Hyperlink"/>
                <w:noProof/>
              </w:rPr>
              <w:instrText xml:space="preserve"> </w:instrText>
            </w:r>
            <w:r w:rsidRPr="009C7545">
              <w:rPr>
                <w:rStyle w:val="Hyperlink"/>
                <w:noProof/>
              </w:rPr>
              <w:fldChar w:fldCharType="separate"/>
            </w:r>
            <w:r w:rsidRPr="009C7545">
              <w:rPr>
                <w:rStyle w:val="Hyperlink"/>
                <w:rFonts w:hint="eastAsia"/>
                <w:noProof/>
                <w:rtl/>
              </w:rPr>
              <w:t>تست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پروگرامر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و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اطم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نان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از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نصب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درا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ور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لازم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_Toc432030602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36" w:author="Avionics" w:date="2015-10-08T00:17:00Z">
            <w:r w:rsidR="0080164D">
              <w:rPr>
                <w:noProof/>
                <w:webHidden/>
                <w:rtl/>
              </w:rPr>
              <w:t>8</w:t>
            </w:r>
          </w:ins>
          <w:ins w:id="237" w:author="Windows User" w:date="2015-10-08T01:32:00Z">
            <w:del w:id="238" w:author="Avionics" w:date="2015-10-08T00:17:00Z">
              <w:r w:rsidR="008A63B3" w:rsidDel="0080164D">
                <w:rPr>
                  <w:noProof/>
                  <w:webHidden/>
                  <w:rtl/>
                </w:rPr>
                <w:delText>9</w:delText>
              </w:r>
            </w:del>
          </w:ins>
          <w:ins w:id="239" w:author="Windows User" w:date="2015-10-08T01:21:00Z">
            <w:r>
              <w:rPr>
                <w:noProof/>
                <w:webHidden/>
              </w:rPr>
              <w:fldChar w:fldCharType="end"/>
            </w:r>
            <w:r w:rsidRPr="009C7545">
              <w:rPr>
                <w:rStyle w:val="Hyperlink"/>
                <w:noProof/>
              </w:rPr>
              <w:fldChar w:fldCharType="end"/>
            </w:r>
          </w:ins>
        </w:p>
        <w:p w:rsidR="005B6903" w:rsidRDefault="005B6903">
          <w:pPr>
            <w:pStyle w:val="TOC2"/>
            <w:tabs>
              <w:tab w:val="right" w:leader="dot" w:pos="9017"/>
            </w:tabs>
            <w:rPr>
              <w:ins w:id="240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41" w:author="Windows User" w:date="2015-10-08T01:21:00Z">
              <w:pPr>
                <w:pStyle w:val="TOC2"/>
                <w:tabs>
                  <w:tab w:val="right" w:leader="dot" w:pos="9017"/>
                </w:tabs>
                <w:bidi w:val="0"/>
              </w:pPr>
            </w:pPrChange>
          </w:pPr>
          <w:ins w:id="242" w:author="Windows User" w:date="2015-10-08T01:21:00Z">
            <w:r w:rsidRPr="009C7545">
              <w:rPr>
                <w:rStyle w:val="Hyperlink"/>
                <w:noProof/>
              </w:rPr>
              <w:fldChar w:fldCharType="begin"/>
            </w:r>
            <w:r w:rsidRPr="009C754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"_Toc432030603"</w:instrText>
            </w:r>
            <w:r w:rsidRPr="009C7545">
              <w:rPr>
                <w:rStyle w:val="Hyperlink"/>
                <w:noProof/>
              </w:rPr>
              <w:instrText xml:space="preserve"> </w:instrText>
            </w:r>
            <w:r w:rsidRPr="009C7545">
              <w:rPr>
                <w:rStyle w:val="Hyperlink"/>
                <w:noProof/>
              </w:rPr>
              <w:fldChar w:fldCharType="separate"/>
            </w:r>
            <w:r w:rsidRPr="009C7545">
              <w:rPr>
                <w:rStyle w:val="Hyperlink"/>
                <w:rFonts w:hint="eastAsia"/>
                <w:noProof/>
                <w:rtl/>
              </w:rPr>
              <w:t>تست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پا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ه‌ها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کانکتور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_Toc432030603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43" w:author="Avionics" w:date="2015-10-08T00:17:00Z">
            <w:r w:rsidR="0080164D">
              <w:rPr>
                <w:noProof/>
                <w:webHidden/>
                <w:rtl/>
              </w:rPr>
              <w:t>10</w:t>
            </w:r>
          </w:ins>
          <w:ins w:id="244" w:author="Windows User" w:date="2015-10-08T01:32:00Z">
            <w:del w:id="245" w:author="Avionics" w:date="2015-10-08T00:17:00Z">
              <w:r w:rsidR="008A63B3" w:rsidDel="0080164D">
                <w:rPr>
                  <w:noProof/>
                  <w:webHidden/>
                  <w:rtl/>
                </w:rPr>
                <w:delText>11</w:delText>
              </w:r>
            </w:del>
          </w:ins>
          <w:ins w:id="246" w:author="Windows User" w:date="2015-10-08T01:21:00Z">
            <w:r>
              <w:rPr>
                <w:noProof/>
                <w:webHidden/>
              </w:rPr>
              <w:fldChar w:fldCharType="end"/>
            </w:r>
            <w:r w:rsidRPr="009C7545">
              <w:rPr>
                <w:rStyle w:val="Hyperlink"/>
                <w:noProof/>
              </w:rPr>
              <w:fldChar w:fldCharType="end"/>
            </w:r>
          </w:ins>
        </w:p>
        <w:p w:rsidR="005B6903" w:rsidRDefault="005B6903">
          <w:pPr>
            <w:pStyle w:val="TOC2"/>
            <w:tabs>
              <w:tab w:val="right" w:leader="dot" w:pos="9017"/>
            </w:tabs>
            <w:rPr>
              <w:ins w:id="247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48" w:author="Windows User" w:date="2015-10-08T01:21:00Z">
              <w:pPr>
                <w:pStyle w:val="TOC2"/>
                <w:tabs>
                  <w:tab w:val="right" w:leader="dot" w:pos="9017"/>
                </w:tabs>
                <w:bidi w:val="0"/>
              </w:pPr>
            </w:pPrChange>
          </w:pPr>
          <w:ins w:id="249" w:author="Windows User" w:date="2015-10-08T01:21:00Z">
            <w:r w:rsidRPr="009C7545">
              <w:rPr>
                <w:rStyle w:val="Hyperlink"/>
                <w:noProof/>
              </w:rPr>
              <w:fldChar w:fldCharType="begin"/>
            </w:r>
            <w:r w:rsidRPr="009C754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"_Toc432030604"</w:instrText>
            </w:r>
            <w:r w:rsidRPr="009C7545">
              <w:rPr>
                <w:rStyle w:val="Hyperlink"/>
                <w:noProof/>
              </w:rPr>
              <w:instrText xml:space="preserve"> </w:instrText>
            </w:r>
            <w:r w:rsidRPr="009C7545">
              <w:rPr>
                <w:rStyle w:val="Hyperlink"/>
                <w:noProof/>
              </w:rPr>
              <w:fldChar w:fldCharType="separate"/>
            </w:r>
            <w:r w:rsidRPr="009C7545">
              <w:rPr>
                <w:rStyle w:val="Hyperlink"/>
                <w:rFonts w:hint="eastAsia"/>
                <w:noProof/>
                <w:rtl/>
              </w:rPr>
              <w:t>تست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حافظه‌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noProof/>
              </w:rPr>
              <w:t>SRAM</w:t>
            </w:r>
            <w:r w:rsidRPr="009C7545">
              <w:rPr>
                <w:rStyle w:val="Hyperlink"/>
                <w:rFonts w:hint="eastAsia"/>
                <w:noProof/>
                <w:rtl/>
              </w:rPr>
              <w:t>،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م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کروبل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ز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و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مبدل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noProof/>
              </w:rPr>
              <w:t>USB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به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سر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ال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_Toc432030604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50" w:author="Avionics" w:date="2015-10-08T00:17:00Z">
            <w:r w:rsidR="0080164D">
              <w:rPr>
                <w:noProof/>
                <w:webHidden/>
                <w:rtl/>
              </w:rPr>
              <w:t>10</w:t>
            </w:r>
          </w:ins>
          <w:ins w:id="251" w:author="Windows User" w:date="2015-10-08T01:32:00Z">
            <w:del w:id="252" w:author="Avionics" w:date="2015-10-08T00:17:00Z">
              <w:r w:rsidR="008A63B3" w:rsidDel="0080164D">
                <w:rPr>
                  <w:noProof/>
                  <w:webHidden/>
                  <w:rtl/>
                </w:rPr>
                <w:delText>11</w:delText>
              </w:r>
            </w:del>
          </w:ins>
          <w:ins w:id="253" w:author="Windows User" w:date="2015-10-08T01:21:00Z">
            <w:r>
              <w:rPr>
                <w:noProof/>
                <w:webHidden/>
              </w:rPr>
              <w:fldChar w:fldCharType="end"/>
            </w:r>
            <w:r w:rsidRPr="009C7545">
              <w:rPr>
                <w:rStyle w:val="Hyperlink"/>
                <w:noProof/>
              </w:rPr>
              <w:fldChar w:fldCharType="end"/>
            </w:r>
          </w:ins>
        </w:p>
        <w:p w:rsidR="005B6903" w:rsidRDefault="005B6903">
          <w:pPr>
            <w:pStyle w:val="TOC1"/>
            <w:tabs>
              <w:tab w:val="right" w:leader="dot" w:pos="9017"/>
            </w:tabs>
            <w:rPr>
              <w:ins w:id="254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55" w:author="Windows User" w:date="2015-10-08T01:21:00Z">
              <w:pPr>
                <w:pStyle w:val="TOC1"/>
                <w:tabs>
                  <w:tab w:val="right" w:leader="dot" w:pos="9017"/>
                </w:tabs>
                <w:bidi w:val="0"/>
              </w:pPr>
            </w:pPrChange>
          </w:pPr>
          <w:ins w:id="256" w:author="Windows User" w:date="2015-10-08T01:21:00Z">
            <w:r w:rsidRPr="009C7545">
              <w:rPr>
                <w:rStyle w:val="Hyperlink"/>
                <w:noProof/>
              </w:rPr>
              <w:fldChar w:fldCharType="begin"/>
            </w:r>
            <w:r w:rsidRPr="009C754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"_Toc432030605"</w:instrText>
            </w:r>
            <w:r w:rsidRPr="009C7545">
              <w:rPr>
                <w:rStyle w:val="Hyperlink"/>
                <w:noProof/>
              </w:rPr>
              <w:instrText xml:space="preserve"> </w:instrText>
            </w:r>
            <w:r w:rsidRPr="009C7545">
              <w:rPr>
                <w:rStyle w:val="Hyperlink"/>
                <w:noProof/>
              </w:rPr>
              <w:fldChar w:fldCharType="separate"/>
            </w:r>
            <w:r w:rsidRPr="009C7545">
              <w:rPr>
                <w:rStyle w:val="Hyperlink"/>
                <w:rFonts w:hint="eastAsia"/>
                <w:noProof/>
                <w:rtl/>
              </w:rPr>
              <w:t>ضم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مه</w:t>
            </w:r>
            <w:r w:rsidRPr="009C7545">
              <w:rPr>
                <w:rStyle w:val="Hyperlink"/>
                <w:noProof/>
                <w:rtl/>
              </w:rPr>
              <w:t xml:space="preserve"> 1- </w:t>
            </w:r>
            <w:r w:rsidRPr="009C7545">
              <w:rPr>
                <w:rStyle w:val="Hyperlink"/>
                <w:rFonts w:hint="eastAsia"/>
                <w:noProof/>
                <w:rtl/>
              </w:rPr>
              <w:t>شروع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به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کار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با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cs="Cambria"/>
                <w:noProof/>
                <w:rtl/>
              </w:rPr>
              <w:t>"</w:t>
            </w:r>
            <w:r w:rsidRPr="009C7545">
              <w:rPr>
                <w:rStyle w:val="Hyperlink"/>
                <w:rFonts w:hint="eastAsia"/>
                <w:noProof/>
                <w:rtl/>
              </w:rPr>
              <w:t>پازج</w:t>
            </w:r>
            <w:r w:rsidRPr="009C7545">
              <w:rPr>
                <w:rStyle w:val="Hyperlink"/>
                <w:noProof/>
                <w:rtl/>
              </w:rPr>
              <w:t xml:space="preserve"> 1"</w:t>
            </w:r>
            <w:r w:rsidRPr="009C7545">
              <w:rPr>
                <w:rStyle w:val="Hyperlink"/>
                <w:noProof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و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ساخت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ک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پروژه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نمونه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در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noProof/>
              </w:rPr>
              <w:t>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_Toc432030605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57" w:author="Avionics" w:date="2015-10-08T00:17:00Z">
            <w:r w:rsidR="0080164D">
              <w:rPr>
                <w:noProof/>
                <w:webHidden/>
                <w:rtl/>
              </w:rPr>
              <w:t>13</w:t>
            </w:r>
          </w:ins>
          <w:ins w:id="258" w:author="Windows User" w:date="2015-10-08T01:32:00Z">
            <w:del w:id="259" w:author="Avionics" w:date="2015-10-08T00:17:00Z">
              <w:r w:rsidR="008A63B3" w:rsidDel="0080164D">
                <w:rPr>
                  <w:noProof/>
                  <w:webHidden/>
                  <w:rtl/>
                </w:rPr>
                <w:delText>16</w:delText>
              </w:r>
            </w:del>
          </w:ins>
          <w:ins w:id="260" w:author="Windows User" w:date="2015-10-08T01:21:00Z">
            <w:r>
              <w:rPr>
                <w:noProof/>
                <w:webHidden/>
              </w:rPr>
              <w:fldChar w:fldCharType="end"/>
            </w:r>
            <w:r w:rsidRPr="009C7545">
              <w:rPr>
                <w:rStyle w:val="Hyperlink"/>
                <w:noProof/>
              </w:rPr>
              <w:fldChar w:fldCharType="end"/>
            </w:r>
          </w:ins>
        </w:p>
        <w:p w:rsidR="005B6903" w:rsidRDefault="005B6903">
          <w:pPr>
            <w:pStyle w:val="TOC2"/>
            <w:tabs>
              <w:tab w:val="right" w:leader="dot" w:pos="9017"/>
            </w:tabs>
            <w:rPr>
              <w:ins w:id="261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62" w:author="Windows User" w:date="2015-10-08T01:21:00Z">
              <w:pPr>
                <w:pStyle w:val="TOC2"/>
                <w:tabs>
                  <w:tab w:val="right" w:leader="dot" w:pos="9017"/>
                </w:tabs>
                <w:bidi w:val="0"/>
              </w:pPr>
            </w:pPrChange>
          </w:pPr>
          <w:ins w:id="263" w:author="Windows User" w:date="2015-10-08T01:21:00Z">
            <w:r w:rsidRPr="009C7545">
              <w:rPr>
                <w:rStyle w:val="Hyperlink"/>
                <w:noProof/>
              </w:rPr>
              <w:fldChar w:fldCharType="begin"/>
            </w:r>
            <w:r w:rsidRPr="009C754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"_Toc432030606"</w:instrText>
            </w:r>
            <w:r w:rsidRPr="009C7545">
              <w:rPr>
                <w:rStyle w:val="Hyperlink"/>
                <w:noProof/>
              </w:rPr>
              <w:instrText xml:space="preserve"> </w:instrText>
            </w:r>
            <w:r w:rsidRPr="009C7545">
              <w:rPr>
                <w:rStyle w:val="Hyperlink"/>
                <w:noProof/>
              </w:rPr>
              <w:fldChar w:fldCharType="separate"/>
            </w:r>
            <w:r w:rsidRPr="009C7545">
              <w:rPr>
                <w:rStyle w:val="Hyperlink"/>
                <w:rFonts w:hint="eastAsia"/>
                <w:noProof/>
                <w:rtl/>
              </w:rPr>
              <w:t>برنامه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ر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ز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حافظه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noProof/>
              </w:rPr>
              <w:t>Flash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_Toc432030606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64" w:author="Avionics" w:date="2015-10-08T00:17:00Z">
            <w:r w:rsidR="0080164D">
              <w:rPr>
                <w:noProof/>
                <w:webHidden/>
                <w:rtl/>
              </w:rPr>
              <w:t>26</w:t>
            </w:r>
          </w:ins>
          <w:ins w:id="265" w:author="Windows User" w:date="2015-10-08T01:32:00Z">
            <w:del w:id="266" w:author="Avionics" w:date="2015-10-08T00:17:00Z">
              <w:r w:rsidR="008A63B3" w:rsidDel="0080164D">
                <w:rPr>
                  <w:noProof/>
                  <w:webHidden/>
                  <w:rtl/>
                </w:rPr>
                <w:delText>28</w:delText>
              </w:r>
            </w:del>
          </w:ins>
          <w:ins w:id="267" w:author="Windows User" w:date="2015-10-08T01:21:00Z">
            <w:r>
              <w:rPr>
                <w:noProof/>
                <w:webHidden/>
              </w:rPr>
              <w:fldChar w:fldCharType="end"/>
            </w:r>
            <w:r w:rsidRPr="009C7545">
              <w:rPr>
                <w:rStyle w:val="Hyperlink"/>
                <w:noProof/>
              </w:rPr>
              <w:fldChar w:fldCharType="end"/>
            </w:r>
          </w:ins>
        </w:p>
        <w:p w:rsidR="005B6903" w:rsidRDefault="005B6903">
          <w:pPr>
            <w:pStyle w:val="TOC1"/>
            <w:tabs>
              <w:tab w:val="right" w:leader="dot" w:pos="9017"/>
            </w:tabs>
            <w:rPr>
              <w:ins w:id="268" w:author="Windows User" w:date="2015-10-08T01:21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69" w:author="Windows User" w:date="2015-10-08T01:21:00Z">
              <w:pPr>
                <w:pStyle w:val="TOC1"/>
                <w:tabs>
                  <w:tab w:val="right" w:leader="dot" w:pos="9017"/>
                </w:tabs>
                <w:bidi w:val="0"/>
              </w:pPr>
            </w:pPrChange>
          </w:pPr>
          <w:ins w:id="270" w:author="Windows User" w:date="2015-10-08T01:21:00Z">
            <w:r w:rsidRPr="009C7545">
              <w:rPr>
                <w:rStyle w:val="Hyperlink"/>
                <w:noProof/>
              </w:rPr>
              <w:fldChar w:fldCharType="begin"/>
            </w:r>
            <w:r w:rsidRPr="009C7545">
              <w:rPr>
                <w:rStyle w:val="Hyperlink"/>
                <w:noProof/>
              </w:rPr>
              <w:instrText xml:space="preserve"> </w:instrText>
            </w:r>
            <w:r>
              <w:rPr>
                <w:noProof/>
              </w:rPr>
              <w:instrText>HYPERLINK \l "_Toc432030607"</w:instrText>
            </w:r>
            <w:r w:rsidRPr="009C7545">
              <w:rPr>
                <w:rStyle w:val="Hyperlink"/>
                <w:noProof/>
              </w:rPr>
              <w:instrText xml:space="preserve"> </w:instrText>
            </w:r>
            <w:r w:rsidRPr="009C7545">
              <w:rPr>
                <w:rStyle w:val="Hyperlink"/>
                <w:noProof/>
              </w:rPr>
              <w:fldChar w:fldCharType="separate"/>
            </w:r>
            <w:r w:rsidRPr="009C7545">
              <w:rPr>
                <w:rStyle w:val="Hyperlink"/>
                <w:rFonts w:hint="eastAsia"/>
                <w:noProof/>
                <w:rtl/>
              </w:rPr>
              <w:t>ضم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مه</w:t>
            </w:r>
            <w:r w:rsidRPr="009C7545">
              <w:rPr>
                <w:rStyle w:val="Hyperlink"/>
                <w:noProof/>
                <w:rtl/>
              </w:rPr>
              <w:t xml:space="preserve"> 2 </w:t>
            </w:r>
            <w:r w:rsidRPr="009C7545">
              <w:rPr>
                <w:rStyle w:val="Hyperlink"/>
                <w:rFonts w:ascii="Times New Roman" w:hAnsi="Times New Roman" w:cs="Times New Roman"/>
                <w:noProof/>
                <w:rtl/>
              </w:rPr>
              <w:t>–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حل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مشکل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noProof/>
              </w:rPr>
              <w:t>ISE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در</w:t>
            </w:r>
            <w:r w:rsidRPr="009C7545">
              <w:rPr>
                <w:rStyle w:val="Hyperlink"/>
                <w:noProof/>
                <w:rtl/>
              </w:rPr>
              <w:t xml:space="preserve"> </w:t>
            </w:r>
            <w:r w:rsidRPr="009C7545">
              <w:rPr>
                <w:rStyle w:val="Hyperlink"/>
                <w:rFonts w:hint="eastAsia"/>
                <w:noProof/>
                <w:rtl/>
              </w:rPr>
              <w:t>و</w:t>
            </w:r>
            <w:r w:rsidRPr="009C7545">
              <w:rPr>
                <w:rStyle w:val="Hyperlink"/>
                <w:rFonts w:hint="cs"/>
                <w:noProof/>
                <w:rtl/>
              </w:rPr>
              <w:t>ی</w:t>
            </w:r>
            <w:r w:rsidRPr="009C7545">
              <w:rPr>
                <w:rStyle w:val="Hyperlink"/>
                <w:rFonts w:hint="eastAsia"/>
                <w:noProof/>
                <w:rtl/>
              </w:rPr>
              <w:t>ندوز</w:t>
            </w:r>
            <w:r w:rsidRPr="009C7545">
              <w:rPr>
                <w:rStyle w:val="Hyperlink"/>
                <w:noProof/>
                <w:rtl/>
              </w:rPr>
              <w:t xml:space="preserve"> 8 </w:t>
            </w:r>
            <w:r w:rsidRPr="009C7545">
              <w:rPr>
                <w:rStyle w:val="Hyperlink"/>
                <w:rFonts w:hint="eastAsia"/>
                <w:noProof/>
                <w:rtl/>
              </w:rPr>
              <w:t>و</w:t>
            </w:r>
            <w:r w:rsidRPr="009C7545">
              <w:rPr>
                <w:rStyle w:val="Hyperlink"/>
                <w:noProof/>
                <w:rtl/>
              </w:rPr>
              <w:t xml:space="preserve"> 8.1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_Toc432030607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ins w:id="271" w:author="Avionics" w:date="2015-10-08T00:17:00Z">
            <w:r w:rsidR="0080164D">
              <w:rPr>
                <w:noProof/>
                <w:webHidden/>
                <w:rtl/>
              </w:rPr>
              <w:t>38</w:t>
            </w:r>
          </w:ins>
          <w:ins w:id="272" w:author="Windows User" w:date="2015-10-08T01:32:00Z">
            <w:del w:id="273" w:author="Avionics" w:date="2015-10-08T00:17:00Z">
              <w:r w:rsidR="008A63B3" w:rsidDel="0080164D">
                <w:rPr>
                  <w:noProof/>
                  <w:webHidden/>
                  <w:rtl/>
                </w:rPr>
                <w:delText>42</w:delText>
              </w:r>
            </w:del>
          </w:ins>
          <w:ins w:id="274" w:author="Windows User" w:date="2015-10-08T01:21:00Z">
            <w:r>
              <w:rPr>
                <w:noProof/>
                <w:webHidden/>
              </w:rPr>
              <w:fldChar w:fldCharType="end"/>
            </w:r>
            <w:r w:rsidRPr="009C7545">
              <w:rPr>
                <w:rStyle w:val="Hyperlink"/>
                <w:noProof/>
              </w:rPr>
              <w:fldChar w:fldCharType="end"/>
            </w:r>
          </w:ins>
        </w:p>
        <w:p w:rsidR="005A7507" w:rsidDel="00D71306" w:rsidRDefault="005A7507">
          <w:pPr>
            <w:rPr>
              <w:del w:id="275" w:author="Windows User" w:date="2015-10-01T15:23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76" w:author="Windows User" w:date="2015-10-08T01:21:00Z">
              <w:pPr>
                <w:pStyle w:val="TOC1"/>
                <w:tabs>
                  <w:tab w:val="right" w:leader="dot" w:pos="9350"/>
                </w:tabs>
              </w:pPr>
            </w:pPrChange>
          </w:pPr>
          <w:del w:id="277" w:author="Windows User" w:date="2015-10-01T15:23:00Z">
            <w:r w:rsidRPr="00D71306" w:rsidDel="00D71306">
              <w:rPr>
                <w:rFonts w:hint="cs"/>
                <w:rtl/>
                <w:rPrChange w:id="278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مقدمه</w:delText>
            </w:r>
            <w:r w:rsidDel="00D71306">
              <w:rPr>
                <w:noProof/>
                <w:webHidden/>
              </w:rPr>
              <w:tab/>
            </w:r>
            <w:r w:rsidR="00D71306" w:rsidDel="00D71306">
              <w:rPr>
                <w:noProof/>
                <w:webHidden/>
                <w:rtl/>
              </w:rPr>
              <w:delText>3</w:delText>
            </w:r>
          </w:del>
        </w:p>
        <w:p w:rsidR="005A7507" w:rsidDel="00D71306" w:rsidRDefault="005A7507">
          <w:pPr>
            <w:rPr>
              <w:del w:id="279" w:author="Windows User" w:date="2015-10-01T15:23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80" w:author="Windows User" w:date="2015-10-08T01:21:00Z">
              <w:pPr>
                <w:pStyle w:val="TOC1"/>
                <w:tabs>
                  <w:tab w:val="right" w:leader="dot" w:pos="9350"/>
                </w:tabs>
              </w:pPr>
            </w:pPrChange>
          </w:pPr>
          <w:del w:id="281" w:author="Windows User" w:date="2015-10-01T15:23:00Z">
            <w:r w:rsidRPr="00D71306" w:rsidDel="00D71306">
              <w:rPr>
                <w:rFonts w:hint="cs"/>
                <w:rtl/>
                <w:rPrChange w:id="282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آشنایی</w:delText>
            </w:r>
            <w:r w:rsidRPr="00D71306" w:rsidDel="00D71306">
              <w:rPr>
                <w:rtl/>
                <w:rPrChange w:id="283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284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با</w:delText>
            </w:r>
            <w:r w:rsidRPr="00D71306" w:rsidDel="00D71306">
              <w:rPr>
                <w:rtl/>
                <w:rPrChange w:id="285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286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نرم</w:delText>
            </w:r>
            <w:r w:rsidRPr="00D71306" w:rsidDel="00D71306">
              <w:rPr>
                <w:rtl/>
                <w:rPrChange w:id="287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288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افزار</w:delText>
            </w:r>
            <w:r w:rsidDel="00D71306">
              <w:rPr>
                <w:noProof/>
                <w:webHidden/>
              </w:rPr>
              <w:tab/>
            </w:r>
            <w:r w:rsidR="00D71306" w:rsidDel="00D71306">
              <w:rPr>
                <w:noProof/>
                <w:webHidden/>
                <w:rtl/>
              </w:rPr>
              <w:delText>4</w:delText>
            </w:r>
          </w:del>
        </w:p>
        <w:p w:rsidR="005A7507" w:rsidDel="00D71306" w:rsidRDefault="005A7507">
          <w:pPr>
            <w:rPr>
              <w:del w:id="289" w:author="Windows User" w:date="2015-10-01T15:23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290" w:author="Windows User" w:date="2015-10-08T01:21:00Z">
              <w:pPr>
                <w:pStyle w:val="TOC1"/>
                <w:tabs>
                  <w:tab w:val="right" w:leader="dot" w:pos="9350"/>
                </w:tabs>
              </w:pPr>
            </w:pPrChange>
          </w:pPr>
          <w:del w:id="291" w:author="Windows User" w:date="2015-10-01T15:23:00Z">
            <w:r w:rsidRPr="00D71306" w:rsidDel="00D71306">
              <w:rPr>
                <w:rFonts w:hint="cs"/>
                <w:rtl/>
                <w:rPrChange w:id="292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آشنایی</w:delText>
            </w:r>
            <w:r w:rsidRPr="00D71306" w:rsidDel="00D71306">
              <w:rPr>
                <w:rtl/>
                <w:rPrChange w:id="293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294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با</w:delText>
            </w:r>
            <w:r w:rsidRPr="00D71306" w:rsidDel="00D71306">
              <w:rPr>
                <w:rtl/>
                <w:rPrChange w:id="295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296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سخت</w:delText>
            </w:r>
            <w:r w:rsidRPr="00D71306" w:rsidDel="00D71306">
              <w:rPr>
                <w:rtl/>
                <w:rPrChange w:id="297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298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افزار</w:delText>
            </w:r>
            <w:r w:rsidDel="00D71306">
              <w:rPr>
                <w:noProof/>
                <w:webHidden/>
              </w:rPr>
              <w:tab/>
            </w:r>
            <w:r w:rsidR="00D71306" w:rsidDel="00D71306">
              <w:rPr>
                <w:noProof/>
                <w:webHidden/>
                <w:rtl/>
              </w:rPr>
              <w:delText>4</w:delText>
            </w:r>
          </w:del>
        </w:p>
        <w:p w:rsidR="005A7507" w:rsidDel="00D71306" w:rsidRDefault="005A7507">
          <w:pPr>
            <w:rPr>
              <w:del w:id="299" w:author="Windows User" w:date="2015-10-01T15:23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300" w:author="Windows User" w:date="2015-10-08T01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301" w:author="Windows User" w:date="2015-10-01T15:23:00Z">
            <w:r w:rsidRPr="00D71306" w:rsidDel="00D71306">
              <w:rPr>
                <w:rFonts w:hint="cs"/>
                <w:rtl/>
                <w:rPrChange w:id="302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بلوک</w:delText>
            </w:r>
            <w:r w:rsidRPr="00D71306" w:rsidDel="00D71306">
              <w:rPr>
                <w:rtl/>
                <w:rPrChange w:id="303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304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دیاگرام</w:delText>
            </w:r>
            <w:r w:rsidDel="00D71306">
              <w:rPr>
                <w:noProof/>
                <w:webHidden/>
              </w:rPr>
              <w:tab/>
            </w:r>
            <w:r w:rsidR="00D71306" w:rsidDel="00D71306">
              <w:rPr>
                <w:noProof/>
                <w:webHidden/>
                <w:rtl/>
              </w:rPr>
              <w:delText>5</w:delText>
            </w:r>
          </w:del>
        </w:p>
        <w:p w:rsidR="005A7507" w:rsidDel="00D71306" w:rsidRDefault="005A7507">
          <w:pPr>
            <w:rPr>
              <w:del w:id="305" w:author="Windows User" w:date="2015-10-01T15:23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306" w:author="Windows User" w:date="2015-10-08T01:21:00Z">
              <w:pPr>
                <w:pStyle w:val="TOC1"/>
                <w:tabs>
                  <w:tab w:val="right" w:leader="dot" w:pos="9350"/>
                </w:tabs>
              </w:pPr>
            </w:pPrChange>
          </w:pPr>
          <w:del w:id="307" w:author="Windows User" w:date="2015-10-01T15:23:00Z">
            <w:r w:rsidRPr="00D71306" w:rsidDel="00D71306">
              <w:rPr>
                <w:rFonts w:hint="cs"/>
                <w:rtl/>
                <w:rPrChange w:id="308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بال‌ها</w:delText>
            </w:r>
            <w:r w:rsidDel="00D71306">
              <w:rPr>
                <w:noProof/>
                <w:webHidden/>
              </w:rPr>
              <w:tab/>
            </w:r>
            <w:r w:rsidR="00D71306" w:rsidDel="00D71306">
              <w:rPr>
                <w:noProof/>
                <w:webHidden/>
                <w:rtl/>
              </w:rPr>
              <w:delText>6</w:delText>
            </w:r>
          </w:del>
        </w:p>
        <w:p w:rsidR="005A7507" w:rsidDel="00D71306" w:rsidRDefault="005A7507">
          <w:pPr>
            <w:rPr>
              <w:del w:id="309" w:author="Windows User" w:date="2015-10-01T15:23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310" w:author="Windows User" w:date="2015-10-08T01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311" w:author="Windows User" w:date="2015-10-01T15:23:00Z">
            <w:r w:rsidRPr="00D71306" w:rsidDel="00D71306">
              <w:rPr>
                <w:rFonts w:hint="cs"/>
                <w:rtl/>
                <w:rPrChange w:id="312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مگاوینگ</w:delText>
            </w:r>
            <w:r w:rsidDel="00D71306">
              <w:rPr>
                <w:noProof/>
                <w:webHidden/>
              </w:rPr>
              <w:tab/>
            </w:r>
            <w:r w:rsidR="00D71306" w:rsidDel="00D71306">
              <w:rPr>
                <w:noProof/>
                <w:webHidden/>
                <w:rtl/>
              </w:rPr>
              <w:delText>6</w:delText>
            </w:r>
          </w:del>
        </w:p>
        <w:p w:rsidR="005A7507" w:rsidDel="00D71306" w:rsidRDefault="005A7507">
          <w:pPr>
            <w:rPr>
              <w:del w:id="313" w:author="Windows User" w:date="2015-10-01T15:23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314" w:author="Windows User" w:date="2015-10-08T01:21:00Z">
              <w:pPr>
                <w:pStyle w:val="TOC1"/>
                <w:tabs>
                  <w:tab w:val="right" w:leader="dot" w:pos="9350"/>
                </w:tabs>
              </w:pPr>
            </w:pPrChange>
          </w:pPr>
          <w:del w:id="315" w:author="Windows User" w:date="2015-10-01T15:23:00Z">
            <w:r w:rsidRPr="00D71306" w:rsidDel="00D71306">
              <w:rPr>
                <w:rFonts w:hint="cs"/>
                <w:rtl/>
                <w:rPrChange w:id="316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شروع</w:delText>
            </w:r>
            <w:r w:rsidRPr="00D71306" w:rsidDel="00D71306">
              <w:rPr>
                <w:rtl/>
                <w:rPrChange w:id="317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318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به</w:delText>
            </w:r>
            <w:r w:rsidRPr="00D71306" w:rsidDel="00D71306">
              <w:rPr>
                <w:rtl/>
                <w:rPrChange w:id="319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320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کار</w:delText>
            </w:r>
            <w:r w:rsidRPr="00D71306" w:rsidDel="00D71306">
              <w:rPr>
                <w:rtl/>
                <w:rPrChange w:id="321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322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با</w:delText>
            </w:r>
            <w:r w:rsidRPr="00D71306" w:rsidDel="00D71306">
              <w:rPr>
                <w:rtl/>
                <w:rPrChange w:id="323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324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پازج</w:delText>
            </w:r>
            <w:r w:rsidRPr="00D71306" w:rsidDel="00D71306">
              <w:rPr>
                <w:rtl/>
                <w:rPrChange w:id="325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1</w:delText>
            </w:r>
            <w:r w:rsidDel="00D71306">
              <w:rPr>
                <w:noProof/>
                <w:webHidden/>
              </w:rPr>
              <w:tab/>
            </w:r>
            <w:r w:rsidR="00D71306" w:rsidDel="00D71306">
              <w:rPr>
                <w:noProof/>
                <w:webHidden/>
                <w:rtl/>
              </w:rPr>
              <w:delText>7</w:delText>
            </w:r>
          </w:del>
        </w:p>
        <w:p w:rsidR="005A7507" w:rsidDel="00D71306" w:rsidRDefault="005A7507">
          <w:pPr>
            <w:rPr>
              <w:del w:id="326" w:author="Windows User" w:date="2015-10-01T15:23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327" w:author="Windows User" w:date="2015-10-08T01:21:00Z">
              <w:pPr>
                <w:pStyle w:val="TOC2"/>
                <w:tabs>
                  <w:tab w:val="right" w:leader="dot" w:pos="9350"/>
                </w:tabs>
              </w:pPr>
            </w:pPrChange>
          </w:pPr>
          <w:del w:id="328" w:author="Windows User" w:date="2015-10-01T15:23:00Z">
            <w:r w:rsidRPr="00D71306" w:rsidDel="00D71306">
              <w:rPr>
                <w:rFonts w:hint="cs"/>
                <w:rtl/>
                <w:rPrChange w:id="329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برنامه</w:delText>
            </w:r>
            <w:r w:rsidRPr="00D71306" w:rsidDel="00D71306">
              <w:rPr>
                <w:rtl/>
                <w:rPrChange w:id="330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331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ریزی</w:delText>
            </w:r>
            <w:r w:rsidRPr="00D71306" w:rsidDel="00D71306">
              <w:rPr>
                <w:rtl/>
                <w:rPrChange w:id="332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Fonts w:hint="cs"/>
                <w:rtl/>
                <w:rPrChange w:id="333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حافظه</w:delText>
            </w:r>
            <w:r w:rsidRPr="00D71306" w:rsidDel="00D71306">
              <w:rPr>
                <w:rtl/>
                <w:rPrChange w:id="334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PrChange w:id="335" w:author="Windows User" w:date="2015-10-01T15:23:00Z">
                  <w:rPr>
                    <w:rStyle w:val="Hyperlink"/>
                    <w:noProof/>
                  </w:rPr>
                </w:rPrChange>
              </w:rPr>
              <w:delText>Flash</w:delText>
            </w:r>
            <w:r w:rsidDel="00D71306">
              <w:rPr>
                <w:noProof/>
                <w:webHidden/>
              </w:rPr>
              <w:tab/>
            </w:r>
          </w:del>
          <w:del w:id="336" w:author="Windows User" w:date="2015-09-28T01:57:00Z">
            <w:r w:rsidR="007B0001" w:rsidDel="00043DE0">
              <w:rPr>
                <w:noProof/>
                <w:webHidden/>
                <w:rtl/>
              </w:rPr>
              <w:delText>22</w:delText>
            </w:r>
          </w:del>
        </w:p>
        <w:p w:rsidR="005A7507" w:rsidDel="00D71306" w:rsidRDefault="005A7507">
          <w:pPr>
            <w:rPr>
              <w:del w:id="337" w:author="Windows User" w:date="2015-10-01T15:23:00Z"/>
              <w:rFonts w:asciiTheme="minorHAnsi" w:eastAsiaTheme="minorEastAsia" w:hAnsiTheme="minorHAnsi" w:cstheme="minorBidi"/>
              <w:noProof/>
              <w:szCs w:val="22"/>
              <w:lang w:bidi="ar-SA"/>
            </w:rPr>
            <w:pPrChange w:id="338" w:author="Windows User" w:date="2015-10-08T01:21:00Z">
              <w:pPr>
                <w:pStyle w:val="TOC1"/>
                <w:tabs>
                  <w:tab w:val="right" w:leader="dot" w:pos="9350"/>
                </w:tabs>
              </w:pPr>
            </w:pPrChange>
          </w:pPr>
          <w:del w:id="339" w:author="Windows User" w:date="2015-10-01T15:23:00Z">
            <w:r w:rsidRPr="00D71306" w:rsidDel="00D71306">
              <w:rPr>
                <w:rFonts w:hint="cs"/>
                <w:rtl/>
                <w:rPrChange w:id="340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ضمیمه</w:delText>
            </w:r>
            <w:r w:rsidRPr="00D71306" w:rsidDel="00D71306">
              <w:rPr>
                <w:rtl/>
                <w:rPrChange w:id="341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1 - </w:delText>
            </w:r>
            <w:r w:rsidRPr="00D71306" w:rsidDel="00D71306">
              <w:rPr>
                <w:rFonts w:hint="cs"/>
                <w:rtl/>
                <w:rPrChange w:id="342" w:author="Windows User" w:date="2015-10-01T15:23:00Z">
                  <w:rPr>
                    <w:rStyle w:val="Hyperlink"/>
                    <w:rFonts w:hint="cs"/>
                    <w:noProof/>
                    <w:rtl/>
                  </w:rPr>
                </w:rPrChange>
              </w:rPr>
              <w:delText>نصب</w:delText>
            </w:r>
            <w:r w:rsidRPr="00D71306" w:rsidDel="00D71306">
              <w:rPr>
                <w:rtl/>
                <w:rPrChange w:id="343" w:author="Windows User" w:date="2015-10-01T15:23:00Z">
                  <w:rPr>
                    <w:rStyle w:val="Hyperlink"/>
                    <w:noProof/>
                    <w:rtl/>
                  </w:rPr>
                </w:rPrChange>
              </w:rPr>
              <w:delText xml:space="preserve"> </w:delText>
            </w:r>
            <w:r w:rsidRPr="00D71306" w:rsidDel="00D71306">
              <w:rPr>
                <w:rPrChange w:id="344" w:author="Windows User" w:date="2015-10-01T15:23:00Z">
                  <w:rPr>
                    <w:rStyle w:val="Hyperlink"/>
                    <w:noProof/>
                  </w:rPr>
                </w:rPrChange>
              </w:rPr>
              <w:delText>ISE</w:delText>
            </w:r>
            <w:r w:rsidDel="00D71306">
              <w:rPr>
                <w:noProof/>
                <w:webHidden/>
              </w:rPr>
              <w:tab/>
            </w:r>
          </w:del>
          <w:del w:id="345" w:author="Windows User" w:date="2015-09-28T01:57:00Z">
            <w:r w:rsidR="007B0001" w:rsidDel="00043DE0">
              <w:rPr>
                <w:noProof/>
                <w:webHidden/>
                <w:rtl/>
              </w:rPr>
              <w:delText>35</w:delText>
            </w:r>
          </w:del>
        </w:p>
        <w:p w:rsidR="008E70C7" w:rsidRDefault="008E70C7" w:rsidP="0078710B">
          <w:r>
            <w:rPr>
              <w:noProof/>
            </w:rPr>
            <w:fldChar w:fldCharType="end"/>
          </w:r>
        </w:p>
      </w:sdtContent>
    </w:sdt>
    <w:p w:rsidR="008E70C7" w:rsidRDefault="008E70C7" w:rsidP="000B78AC">
      <w:pPr>
        <w:rPr>
          <w:rtl/>
        </w:rPr>
      </w:pPr>
    </w:p>
    <w:p w:rsidR="00FF4D5A" w:rsidRDefault="00FF4D5A" w:rsidP="00611C49">
      <w:pPr>
        <w:rPr>
          <w:rtl/>
        </w:rPr>
      </w:pPr>
    </w:p>
    <w:p w:rsidR="00FF4D5A" w:rsidRDefault="00FF4D5A" w:rsidP="00611C49">
      <w:pPr>
        <w:rPr>
          <w:rtl/>
        </w:rPr>
      </w:pPr>
    </w:p>
    <w:p w:rsidR="00FF4D5A" w:rsidRDefault="00FF4D5A" w:rsidP="00611C49">
      <w:pPr>
        <w:rPr>
          <w:rtl/>
        </w:rPr>
      </w:pPr>
    </w:p>
    <w:p w:rsidR="00FF4D5A" w:rsidRDefault="00FF4D5A" w:rsidP="00611C49">
      <w:pPr>
        <w:rPr>
          <w:rtl/>
        </w:rPr>
      </w:pPr>
    </w:p>
    <w:p w:rsidR="00FF4D5A" w:rsidRDefault="00FF4D5A" w:rsidP="00C7370B">
      <w:pPr>
        <w:rPr>
          <w:rtl/>
        </w:rPr>
      </w:pPr>
    </w:p>
    <w:p w:rsidR="00FF4D5A" w:rsidRDefault="00FF4D5A" w:rsidP="005B6903">
      <w:pPr>
        <w:rPr>
          <w:rtl/>
        </w:rPr>
      </w:pPr>
    </w:p>
    <w:p w:rsidR="00FF4D5A" w:rsidRDefault="00FF4D5A" w:rsidP="0078710B">
      <w:pPr>
        <w:rPr>
          <w:rtl/>
        </w:rPr>
      </w:pPr>
    </w:p>
    <w:p w:rsidR="00FF4D5A" w:rsidRDefault="00FF4D5A" w:rsidP="0078710B">
      <w:pPr>
        <w:rPr>
          <w:rtl/>
        </w:rPr>
      </w:pPr>
    </w:p>
    <w:p w:rsidR="00282B4E" w:rsidRDefault="00282B4E">
      <w:pPr>
        <w:bidi w:val="0"/>
        <w:jc w:val="left"/>
        <w:rPr>
          <w:ins w:id="346" w:author="Windows User" w:date="2015-10-01T16:03:00Z"/>
          <w:rFonts w:asciiTheme="majorHAnsi" w:eastAsiaTheme="majorEastAsia" w:hAnsiTheme="majorHAnsi" w:cs="B Titr"/>
          <w:sz w:val="32"/>
          <w:szCs w:val="36"/>
          <w:rtl/>
        </w:rPr>
      </w:pPr>
      <w:ins w:id="347" w:author="Windows User" w:date="2015-10-01T16:03:00Z">
        <w:r>
          <w:rPr>
            <w:rtl/>
          </w:rPr>
          <w:br w:type="page"/>
        </w:r>
      </w:ins>
    </w:p>
    <w:p w:rsidR="00FF5F70" w:rsidRPr="00313E14" w:rsidRDefault="00FF5F70" w:rsidP="0080164D">
      <w:pPr>
        <w:jc w:val="left"/>
        <w:rPr>
          <w:ins w:id="348" w:author="Windows User" w:date="2015-10-07T23:24:00Z"/>
          <w:b/>
          <w:bCs/>
          <w:sz w:val="16"/>
          <w:szCs w:val="16"/>
          <w:rtl/>
          <w:rPrChange w:id="349" w:author="Windows User" w:date="2015-10-07T23:26:00Z">
            <w:rPr>
              <w:ins w:id="350" w:author="Windows User" w:date="2015-10-07T23:24:00Z"/>
              <w:b/>
              <w:bCs/>
              <w:rtl/>
            </w:rPr>
          </w:rPrChange>
        </w:rPr>
      </w:pPr>
    </w:p>
    <w:p w:rsidR="002F7A77" w:rsidRDefault="002F7A77">
      <w:pPr>
        <w:jc w:val="left"/>
        <w:rPr>
          <w:ins w:id="351" w:author="Windows User" w:date="2015-10-07T23:18:00Z"/>
          <w:rFonts w:asciiTheme="minorBidi" w:hAnsiTheme="minorBidi"/>
          <w:rtl/>
        </w:rPr>
        <w:pPrChange w:id="352" w:author="Windows User" w:date="2015-10-07T23:25:00Z">
          <w:pPr>
            <w:bidi w:val="0"/>
            <w:jc w:val="left"/>
          </w:pPr>
        </w:pPrChange>
      </w:pPr>
      <w:ins w:id="353" w:author="Windows User" w:date="2015-10-07T23:15:00Z">
        <w:r w:rsidRPr="00FF5F70">
          <w:rPr>
            <w:rFonts w:hint="cs"/>
            <w:b/>
            <w:bCs/>
            <w:rtl/>
            <w:rPrChange w:id="354" w:author="Windows User" w:date="2015-10-07T23:24:00Z">
              <w:rPr>
                <w:rFonts w:hint="cs"/>
                <w:rtl/>
              </w:rPr>
            </w:rPrChange>
          </w:rPr>
          <w:t>توجه</w:t>
        </w:r>
        <w:r w:rsidRPr="00FF5F70">
          <w:rPr>
            <w:b/>
            <w:bCs/>
            <w:rtl/>
            <w:rPrChange w:id="355" w:author="Windows User" w:date="2015-10-07T23:24:00Z">
              <w:rPr>
                <w:rtl/>
              </w:rPr>
            </w:rPrChange>
          </w:rPr>
          <w:t>:</w:t>
        </w:r>
        <w:r w:rsidR="00FF5F70">
          <w:rPr>
            <w:rFonts w:hint="cs"/>
            <w:rtl/>
          </w:rPr>
          <w:t xml:space="preserve"> این </w:t>
        </w:r>
      </w:ins>
      <w:ins w:id="356" w:author="Windows User" w:date="2015-10-07T23:21:00Z">
        <w:r w:rsidR="00FF5F70">
          <w:rPr>
            <w:rFonts w:hint="cs"/>
            <w:rtl/>
          </w:rPr>
          <w:t xml:space="preserve">راهنمای کاربری </w:t>
        </w:r>
      </w:ins>
      <w:ins w:id="357" w:author="Windows User" w:date="2015-10-07T23:18:00Z">
        <w:r w:rsidR="00FF5F70">
          <w:rPr>
            <w:rFonts w:hint="cs"/>
            <w:rtl/>
          </w:rPr>
          <w:t xml:space="preserve">تنها برای </w:t>
        </w:r>
      </w:ins>
      <w:ins w:id="358" w:author="Windows User" w:date="2015-10-07T23:20:00Z">
        <w:r w:rsidR="00FF5F70">
          <w:rPr>
            <w:rFonts w:hint="cs"/>
            <w:rtl/>
          </w:rPr>
          <w:t xml:space="preserve">سخت‌افزارهای </w:t>
        </w:r>
      </w:ins>
      <w:ins w:id="359" w:author="Windows User" w:date="2015-10-07T23:25:00Z">
        <w:r w:rsidR="00FF5F70">
          <w:rPr>
            <w:rFonts w:hint="cs"/>
            <w:rtl/>
          </w:rPr>
          <w:t>قید شده در جدول زیر</w:t>
        </w:r>
      </w:ins>
      <w:ins w:id="360" w:author="Windows User" w:date="2015-10-07T23:18:00Z">
        <w:r w:rsidR="00FF5F70">
          <w:rPr>
            <w:rFonts w:hint="cs"/>
            <w:rtl/>
          </w:rPr>
          <w:t xml:space="preserve"> قابل استفاده می‌باشد</w:t>
        </w:r>
      </w:ins>
      <w:ins w:id="361" w:author="Windows User" w:date="2015-10-07T23:25:00Z">
        <w:r w:rsidR="00FF5F70">
          <w:rPr>
            <w:rFonts w:hint="cs"/>
            <w:rtl/>
          </w:rPr>
          <w:t>:</w:t>
        </w:r>
      </w:ins>
    </w:p>
    <w:tbl>
      <w:tblPr>
        <w:tblStyle w:val="GridTable4-Accent31"/>
        <w:bidiVisual/>
        <w:tblW w:w="0" w:type="auto"/>
        <w:tblLook w:val="04A0" w:firstRow="1" w:lastRow="0" w:firstColumn="1" w:lastColumn="0" w:noHBand="0" w:noVBand="1"/>
        <w:tblPrChange w:id="362" w:author="Windows User" w:date="2015-10-08T00:05:00Z">
          <w:tblPr>
            <w:tblStyle w:val="TableGrid"/>
            <w:bidiVisual/>
            <w:tblW w:w="0" w:type="auto"/>
            <w:tblLook w:val="04A0" w:firstRow="1" w:lastRow="0" w:firstColumn="1" w:lastColumn="0" w:noHBand="0" w:noVBand="1"/>
          </w:tblPr>
        </w:tblPrChange>
      </w:tblPr>
      <w:tblGrid>
        <w:gridCol w:w="3081"/>
        <w:gridCol w:w="3083"/>
        <w:gridCol w:w="3079"/>
        <w:tblGridChange w:id="363">
          <w:tblGrid>
            <w:gridCol w:w="3116"/>
            <w:gridCol w:w="3117"/>
            <w:gridCol w:w="3117"/>
          </w:tblGrid>
        </w:tblGridChange>
      </w:tblGrid>
      <w:tr w:rsidR="00FF5F70" w:rsidTr="00902B3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ins w:id="364" w:author="Windows User" w:date="2015-10-07T23:2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PrChange w:id="365" w:author="Windows User" w:date="2015-10-08T00:05:00Z">
              <w:tcPr>
                <w:tcW w:w="3116" w:type="dxa"/>
              </w:tcPr>
            </w:tcPrChange>
          </w:tcPr>
          <w:p w:rsidR="00FF5F70" w:rsidRDefault="00FF5F70" w:rsidP="002F7A77">
            <w:pPr>
              <w:jc w:val="left"/>
              <w:cnfStyle w:val="101000000000" w:firstRow="1" w:lastRow="0" w:firstColumn="1" w:lastColumn="0" w:oddVBand="0" w:evenVBand="0" w:oddHBand="0" w:evenHBand="0" w:firstRowFirstColumn="0" w:firstRowLastColumn="0" w:lastRowFirstColumn="0" w:lastRowLastColumn="0"/>
              <w:rPr>
                <w:ins w:id="366" w:author="Windows User" w:date="2015-10-07T23:20:00Z"/>
                <w:rtl/>
              </w:rPr>
            </w:pPr>
            <w:ins w:id="367" w:author="Windows User" w:date="2015-10-07T23:20:00Z">
              <w:r>
                <w:rPr>
                  <w:rFonts w:hint="cs"/>
                  <w:rtl/>
                </w:rPr>
                <w:t>نام بورد</w:t>
              </w:r>
            </w:ins>
          </w:p>
        </w:tc>
        <w:tc>
          <w:tcPr>
            <w:tcW w:w="3117" w:type="dxa"/>
            <w:tcPrChange w:id="368" w:author="Windows User" w:date="2015-10-08T00:05:00Z">
              <w:tcPr>
                <w:tcW w:w="3117" w:type="dxa"/>
              </w:tcPr>
            </w:tcPrChange>
          </w:tcPr>
          <w:p w:rsidR="00FF5F70" w:rsidRDefault="00FF5F70" w:rsidP="002F7A77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369" w:author="Windows User" w:date="2015-10-07T23:20:00Z"/>
                <w:rtl/>
              </w:rPr>
            </w:pPr>
            <w:ins w:id="370" w:author="Windows User" w:date="2015-10-07T23:20:00Z">
              <w:r>
                <w:rPr>
                  <w:rFonts w:hint="cs"/>
                  <w:rtl/>
                </w:rPr>
                <w:t>شماره نسخه (</w:t>
              </w:r>
              <w:r>
                <w:t>Revision</w:t>
              </w:r>
              <w:r>
                <w:rPr>
                  <w:rFonts w:hint="cs"/>
                  <w:rtl/>
                </w:rPr>
                <w:t>)</w:t>
              </w:r>
            </w:ins>
            <w:ins w:id="371" w:author="Windows User" w:date="2015-10-07T23:21:00Z">
              <w:r>
                <w:rPr>
                  <w:rFonts w:hint="cs"/>
                  <w:rtl/>
                </w:rPr>
                <w:t xml:space="preserve"> </w:t>
              </w:r>
              <w:r w:rsidRPr="00FF5F70">
                <w:rPr>
                  <w:vertAlign w:val="superscript"/>
                  <w:rtl/>
                  <w:rPrChange w:id="372" w:author="Windows User" w:date="2015-10-07T23:21:00Z">
                    <w:rPr>
                      <w:rtl/>
                    </w:rPr>
                  </w:rPrChange>
                </w:rPr>
                <w:t>*</w:t>
              </w:r>
            </w:ins>
          </w:p>
        </w:tc>
        <w:tc>
          <w:tcPr>
            <w:tcW w:w="3117" w:type="dxa"/>
            <w:tcPrChange w:id="373" w:author="Windows User" w:date="2015-10-08T00:05:00Z">
              <w:tcPr>
                <w:tcW w:w="3117" w:type="dxa"/>
              </w:tcPr>
            </w:tcPrChange>
          </w:tcPr>
          <w:p w:rsidR="00FF5F70" w:rsidRDefault="00FF5F70" w:rsidP="002F7A77">
            <w:pPr>
              <w:jc w:val="lef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ns w:id="374" w:author="Windows User" w:date="2015-10-07T23:20:00Z"/>
                <w:rtl/>
              </w:rPr>
            </w:pPr>
            <w:ins w:id="375" w:author="Windows User" w:date="2015-10-07T23:22:00Z">
              <w:r>
                <w:rPr>
                  <w:rFonts w:hint="cs"/>
                  <w:rtl/>
                </w:rPr>
                <w:t>توضیحات</w:t>
              </w:r>
            </w:ins>
          </w:p>
        </w:tc>
      </w:tr>
      <w:tr w:rsidR="00FF5F70" w:rsidTr="00902B3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ins w:id="376" w:author="Windows User" w:date="2015-10-07T23:2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shd w:val="clear" w:color="auto" w:fill="auto"/>
            <w:tcPrChange w:id="377" w:author="Windows User" w:date="2015-10-08T00:06:00Z">
              <w:tcPr>
                <w:tcW w:w="3116" w:type="dxa"/>
              </w:tcPr>
            </w:tcPrChange>
          </w:tcPr>
          <w:p w:rsidR="00FF5F70" w:rsidRDefault="00FF5F70" w:rsidP="002F7A77">
            <w:pPr>
              <w:jc w:val="left"/>
              <w:cnfStyle w:val="001000100000" w:firstRow="0" w:lastRow="0" w:firstColumn="1" w:lastColumn="0" w:oddVBand="0" w:evenVBand="0" w:oddHBand="1" w:evenHBand="0" w:firstRowFirstColumn="0" w:firstRowLastColumn="0" w:lastRowFirstColumn="0" w:lastRowLastColumn="0"/>
              <w:rPr>
                <w:ins w:id="378" w:author="Windows User" w:date="2015-10-07T23:20:00Z"/>
                <w:rtl/>
              </w:rPr>
            </w:pPr>
            <w:ins w:id="379" w:author="Windows User" w:date="2015-10-07T23:20:00Z">
              <w:r>
                <w:rPr>
                  <w:rFonts w:hint="cs"/>
                  <w:rtl/>
                </w:rPr>
                <w:t>پازج</w:t>
              </w:r>
            </w:ins>
            <w:ins w:id="380" w:author="Windows User" w:date="2015-10-07T23:22:00Z">
              <w:r>
                <w:rPr>
                  <w:rFonts w:hint="cs"/>
                  <w:rtl/>
                </w:rPr>
                <w:t xml:space="preserve"> یک (</w:t>
              </w:r>
              <w:r>
                <w:t>Posedge One</w:t>
              </w:r>
              <w:r>
                <w:rPr>
                  <w:rFonts w:hint="cs"/>
                  <w:rtl/>
                </w:rPr>
                <w:t>)</w:t>
              </w:r>
            </w:ins>
          </w:p>
        </w:tc>
        <w:tc>
          <w:tcPr>
            <w:tcW w:w="3117" w:type="dxa"/>
            <w:shd w:val="clear" w:color="auto" w:fill="auto"/>
            <w:tcPrChange w:id="381" w:author="Windows User" w:date="2015-10-08T00:06:00Z">
              <w:tcPr>
                <w:tcW w:w="3117" w:type="dxa"/>
              </w:tcPr>
            </w:tcPrChange>
          </w:tcPr>
          <w:p w:rsidR="00FF5F70" w:rsidRDefault="00FF5F70" w:rsidP="002F7A7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82" w:author="Windows User" w:date="2015-10-07T23:20:00Z"/>
                <w:rtl/>
              </w:rPr>
            </w:pPr>
            <w:ins w:id="383" w:author="Windows User" w:date="2015-10-07T23:22:00Z">
              <w:r>
                <w:t>1.0</w:t>
              </w:r>
            </w:ins>
          </w:p>
        </w:tc>
        <w:tc>
          <w:tcPr>
            <w:tcW w:w="3117" w:type="dxa"/>
            <w:shd w:val="clear" w:color="auto" w:fill="auto"/>
            <w:tcPrChange w:id="384" w:author="Windows User" w:date="2015-10-08T00:06:00Z">
              <w:tcPr>
                <w:tcW w:w="3117" w:type="dxa"/>
              </w:tcPr>
            </w:tcPrChange>
          </w:tcPr>
          <w:p w:rsidR="00FF5F70" w:rsidRDefault="00FF5F70" w:rsidP="002F7A77">
            <w:pPr>
              <w:jc w:val="left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ins w:id="385" w:author="Windows User" w:date="2015-10-07T23:20:00Z"/>
                <w:rtl/>
              </w:rPr>
            </w:pPr>
          </w:p>
        </w:tc>
      </w:tr>
      <w:tr w:rsidR="00FF5F70" w:rsidTr="00902B3A">
        <w:trPr>
          <w:ins w:id="386" w:author="Windows User" w:date="2015-10-07T23:20:00Z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116" w:type="dxa"/>
            <w:tcPrChange w:id="387" w:author="Windows User" w:date="2015-10-08T00:05:00Z">
              <w:tcPr>
                <w:tcW w:w="3116" w:type="dxa"/>
              </w:tcPr>
            </w:tcPrChange>
          </w:tcPr>
          <w:p w:rsidR="00FF5F70" w:rsidRDefault="00FF5F70" w:rsidP="002F7A77">
            <w:pPr>
              <w:jc w:val="left"/>
              <w:rPr>
                <w:ins w:id="388" w:author="Windows User" w:date="2015-10-07T23:20:00Z"/>
                <w:rtl/>
              </w:rPr>
            </w:pPr>
            <w:ins w:id="389" w:author="Windows User" w:date="2015-10-07T23:22:00Z">
              <w:r>
                <w:rPr>
                  <w:rFonts w:hint="cs"/>
                  <w:rtl/>
                </w:rPr>
                <w:t>پازج یک (</w:t>
              </w:r>
              <w:r>
                <w:t>Posedge One</w:t>
              </w:r>
              <w:r>
                <w:rPr>
                  <w:rFonts w:hint="cs"/>
                  <w:rtl/>
                </w:rPr>
                <w:t>)</w:t>
              </w:r>
            </w:ins>
          </w:p>
        </w:tc>
        <w:tc>
          <w:tcPr>
            <w:tcW w:w="3117" w:type="dxa"/>
            <w:tcPrChange w:id="390" w:author="Windows User" w:date="2015-10-08T00:05:00Z">
              <w:tcPr>
                <w:tcW w:w="3117" w:type="dxa"/>
              </w:tcPr>
            </w:tcPrChange>
          </w:tcPr>
          <w:p w:rsidR="00FF5F70" w:rsidRDefault="00FF5F70" w:rsidP="002F7A7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91" w:author="Windows User" w:date="2015-10-07T23:20:00Z"/>
                <w:rtl/>
              </w:rPr>
            </w:pPr>
            <w:ins w:id="392" w:author="Windows User" w:date="2015-10-07T23:22:00Z">
              <w:r>
                <w:t>1.1</w:t>
              </w:r>
            </w:ins>
          </w:p>
        </w:tc>
        <w:tc>
          <w:tcPr>
            <w:tcW w:w="3117" w:type="dxa"/>
            <w:tcPrChange w:id="393" w:author="Windows User" w:date="2015-10-08T00:05:00Z">
              <w:tcPr>
                <w:tcW w:w="3117" w:type="dxa"/>
              </w:tcPr>
            </w:tcPrChange>
          </w:tcPr>
          <w:p w:rsidR="00FF5F70" w:rsidRDefault="00FF5F70" w:rsidP="002F7A77">
            <w:pPr>
              <w:jc w:val="lef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ins w:id="394" w:author="Windows User" w:date="2015-10-07T23:20:00Z"/>
                <w:rtl/>
              </w:rPr>
            </w:pPr>
          </w:p>
        </w:tc>
      </w:tr>
    </w:tbl>
    <w:p w:rsidR="00FF5F70" w:rsidRDefault="00FF5F70" w:rsidP="0080164D">
      <w:pPr>
        <w:jc w:val="left"/>
        <w:rPr>
          <w:ins w:id="395" w:author="Windows User" w:date="2015-10-07T23:17:00Z"/>
          <w:rtl/>
        </w:rPr>
      </w:pPr>
      <w:ins w:id="396" w:author="Windows User" w:date="2015-10-07T23:22:00Z">
        <w:r>
          <w:rPr>
            <w:rFonts w:hint="cs"/>
            <w:rtl/>
          </w:rPr>
          <w:t>*</w:t>
        </w:r>
      </w:ins>
      <w:ins w:id="397" w:author="Windows User" w:date="2015-10-07T23:23:00Z">
        <w:r>
          <w:rPr>
            <w:rFonts w:hint="cs"/>
            <w:rtl/>
          </w:rPr>
          <w:t xml:space="preserve"> شماره‌ی </w:t>
        </w:r>
        <w:r>
          <w:t>Revision</w:t>
        </w:r>
        <w:r>
          <w:rPr>
            <w:rFonts w:hint="cs"/>
            <w:rtl/>
          </w:rPr>
          <w:t xml:space="preserve"> مربوط به هر بورد، </w:t>
        </w:r>
      </w:ins>
      <w:ins w:id="398" w:author="Windows User" w:date="2015-10-07T23:26:00Z">
        <w:r w:rsidR="00005D8E">
          <w:rPr>
            <w:rFonts w:hint="cs"/>
            <w:rtl/>
          </w:rPr>
          <w:t xml:space="preserve">روی بورد و در کنار لوگوی </w:t>
        </w:r>
        <w:r w:rsidR="00005D8E">
          <w:rPr>
            <w:rFonts w:cs="Cambria" w:hint="cs"/>
            <w:rtl/>
          </w:rPr>
          <w:t>"</w:t>
        </w:r>
        <w:r w:rsidR="00005D8E">
          <w:rPr>
            <w:rFonts w:hint="cs"/>
            <w:rtl/>
          </w:rPr>
          <w:t>پازج" چاپ شده است.</w:t>
        </w:r>
      </w:ins>
    </w:p>
    <w:p w:rsidR="002F7A77" w:rsidRDefault="002F7A77">
      <w:pPr>
        <w:jc w:val="left"/>
        <w:rPr>
          <w:ins w:id="399" w:author="Windows User" w:date="2015-10-07T23:15:00Z"/>
          <w:rFonts w:ascii="Arial Black" w:eastAsiaTheme="majorEastAsia" w:hAnsi="Arial Black" w:cs="B Titr"/>
          <w:sz w:val="32"/>
          <w:szCs w:val="36"/>
        </w:rPr>
        <w:pPrChange w:id="400" w:author="Windows User" w:date="2015-10-07T23:15:00Z">
          <w:pPr>
            <w:bidi w:val="0"/>
            <w:jc w:val="left"/>
          </w:pPr>
        </w:pPrChange>
      </w:pPr>
    </w:p>
    <w:p w:rsidR="00FF5F70" w:rsidRDefault="00FF5F70">
      <w:pPr>
        <w:bidi w:val="0"/>
        <w:jc w:val="left"/>
        <w:rPr>
          <w:ins w:id="401" w:author="Windows User" w:date="2015-10-07T23:24:00Z"/>
          <w:rFonts w:ascii="Arial Black" w:eastAsiaTheme="majorEastAsia" w:hAnsi="Arial Black" w:cs="B Titr"/>
          <w:sz w:val="32"/>
          <w:szCs w:val="36"/>
          <w:rtl/>
        </w:rPr>
      </w:pPr>
      <w:ins w:id="402" w:author="Windows User" w:date="2015-10-07T23:24:00Z">
        <w:r>
          <w:rPr>
            <w:rtl/>
          </w:rPr>
          <w:br w:type="page"/>
        </w:r>
      </w:ins>
    </w:p>
    <w:p w:rsidR="001D7A82" w:rsidRDefault="008E70C7" w:rsidP="0018369B">
      <w:pPr>
        <w:pStyle w:val="Heading1"/>
        <w:rPr>
          <w:rtl/>
        </w:rPr>
      </w:pPr>
      <w:bookmarkStart w:id="403" w:name="_Toc432030596"/>
      <w:r w:rsidRPr="00282B4E">
        <w:rPr>
          <w:rFonts w:hint="eastAsia"/>
          <w:rtl/>
        </w:rPr>
        <w:lastRenderedPageBreak/>
        <w:t>مقدمه</w:t>
      </w:r>
      <w:bookmarkEnd w:id="403"/>
      <w:ins w:id="404" w:author="Windows User" w:date="2015-10-01T16:01:00Z">
        <w:r w:rsidR="00282B4E">
          <w:rPr>
            <w:rFonts w:hint="cs"/>
            <w:rtl/>
          </w:rPr>
          <w:t xml:space="preserve"> </w:t>
        </w:r>
      </w:ins>
    </w:p>
    <w:p w:rsidR="009406EA" w:rsidRPr="00282B4E" w:rsidRDefault="009406EA" w:rsidP="000B78AC">
      <w:pPr>
        <w:rPr>
          <w:rtl/>
        </w:rPr>
      </w:pPr>
      <w:r w:rsidRPr="00282B4E">
        <w:rPr>
          <w:rtl/>
        </w:rPr>
        <w:t>به راهنما</w:t>
      </w:r>
      <w:r w:rsidRPr="00282B4E">
        <w:rPr>
          <w:rFonts w:hint="cs"/>
          <w:rtl/>
        </w:rPr>
        <w:t>ی</w:t>
      </w:r>
      <w:r w:rsidRPr="00282B4E">
        <w:rPr>
          <w:rtl/>
        </w:rPr>
        <w:t xml:space="preserve"> کاربر بورد پازج خوش آمد</w:t>
      </w:r>
      <w:r w:rsidRPr="00282B4E">
        <w:rPr>
          <w:rFonts w:hint="cs"/>
          <w:rtl/>
        </w:rPr>
        <w:t>ید</w:t>
      </w:r>
      <w:r w:rsidRPr="00282B4E">
        <w:rPr>
          <w:rtl/>
        </w:rPr>
        <w:t xml:space="preserve">. </w:t>
      </w:r>
      <w:del w:id="405" w:author="Windows User" w:date="2015-10-01T23:05:00Z">
        <w:r w:rsidRPr="00282B4E" w:rsidDel="001B3C7D">
          <w:rPr>
            <w:rtl/>
          </w:rPr>
          <w:delText xml:space="preserve">پازج </w:delText>
        </w:r>
        <w:r w:rsidRPr="00282B4E" w:rsidDel="001B3C7D">
          <w:rPr>
            <w:rFonts w:hint="cs"/>
            <w:rtl/>
          </w:rPr>
          <w:delText>یک</w:delText>
        </w:r>
        <w:r w:rsidRPr="00282B4E" w:rsidDel="001B3C7D">
          <w:rPr>
            <w:rtl/>
          </w:rPr>
          <w:delText xml:space="preserve"> رو</w:delText>
        </w:r>
        <w:r w:rsidRPr="00282B4E" w:rsidDel="001B3C7D">
          <w:rPr>
            <w:rFonts w:hint="cs"/>
            <w:rtl/>
          </w:rPr>
          <w:delText>یکرد</w:delText>
        </w:r>
        <w:r w:rsidRPr="00282B4E" w:rsidDel="001B3C7D">
          <w:rPr>
            <w:rtl/>
          </w:rPr>
          <w:delText xml:space="preserve"> جد</w:delText>
        </w:r>
        <w:r w:rsidRPr="00282B4E" w:rsidDel="001B3C7D">
          <w:rPr>
            <w:rFonts w:hint="cs"/>
            <w:rtl/>
          </w:rPr>
          <w:delText>ید</w:delText>
        </w:r>
        <w:r w:rsidRPr="00282B4E" w:rsidDel="001B3C7D">
          <w:rPr>
            <w:rtl/>
          </w:rPr>
          <w:delText xml:space="preserve"> در طراح</w:delText>
        </w:r>
        <w:r w:rsidRPr="00282B4E" w:rsidDel="001B3C7D">
          <w:rPr>
            <w:rFonts w:hint="cs"/>
            <w:rtl/>
          </w:rPr>
          <w:delText>ی</w:delText>
        </w:r>
        <w:r w:rsidRPr="00282B4E" w:rsidDel="001B3C7D">
          <w:rPr>
            <w:rtl/>
          </w:rPr>
          <w:delText xml:space="preserve"> د</w:delText>
        </w:r>
        <w:r w:rsidRPr="00282B4E" w:rsidDel="001B3C7D">
          <w:rPr>
            <w:rFonts w:hint="cs"/>
            <w:rtl/>
          </w:rPr>
          <w:delText>یجیتال</w:delText>
        </w:r>
        <w:r w:rsidRPr="00282B4E" w:rsidDel="001B3C7D">
          <w:rPr>
            <w:rtl/>
          </w:rPr>
          <w:delText xml:space="preserve"> مخصوصا توسعه مبتن</w:delText>
        </w:r>
        <w:r w:rsidRPr="00282B4E" w:rsidDel="001B3C7D">
          <w:rPr>
            <w:rFonts w:hint="cs"/>
            <w:rtl/>
          </w:rPr>
          <w:delText>ی</w:delText>
        </w:r>
        <w:r w:rsidRPr="00282B4E" w:rsidDel="001B3C7D">
          <w:rPr>
            <w:rtl/>
          </w:rPr>
          <w:delText xml:space="preserve"> بر تراشه ها</w:delText>
        </w:r>
        <w:r w:rsidRPr="00282B4E" w:rsidDel="001B3C7D">
          <w:rPr>
            <w:rFonts w:hint="cs"/>
            <w:rtl/>
          </w:rPr>
          <w:delText>ی</w:delText>
        </w:r>
        <w:r w:rsidRPr="00282B4E" w:rsidDel="001B3C7D">
          <w:rPr>
            <w:rtl/>
          </w:rPr>
          <w:delText xml:space="preserve"> </w:delText>
        </w:r>
        <w:r w:rsidRPr="00282B4E" w:rsidDel="001B3C7D">
          <w:delText>FPGA</w:delText>
        </w:r>
        <w:r w:rsidRPr="00282B4E" w:rsidDel="001B3C7D">
          <w:rPr>
            <w:rtl/>
          </w:rPr>
          <w:delText xml:space="preserve"> است.</w:delText>
        </w:r>
      </w:del>
      <w:ins w:id="406" w:author="Windows User" w:date="2015-10-01T23:05:00Z">
        <w:r w:rsidR="001B3C7D">
          <w:rPr>
            <w:rFonts w:hint="cs"/>
            <w:rtl/>
          </w:rPr>
          <w:t xml:space="preserve">پازج یک بورد توسعه‌ی </w:t>
        </w:r>
        <w:r w:rsidR="001B3C7D">
          <w:t>FPGA</w:t>
        </w:r>
        <w:r w:rsidR="001B3C7D">
          <w:rPr>
            <w:rFonts w:hint="cs"/>
            <w:rtl/>
          </w:rPr>
          <w:t xml:space="preserve"> است که بر مبنای تراشه‌ی </w:t>
        </w:r>
        <w:r w:rsidR="001B3C7D">
          <w:t>Xilinx SPARTAN-6</w:t>
        </w:r>
        <w:r w:rsidR="001B3C7D">
          <w:rPr>
            <w:rFonts w:hint="cs"/>
            <w:rtl/>
          </w:rPr>
          <w:t xml:space="preserve"> بنا نهاده شده است</w:t>
        </w:r>
      </w:ins>
      <w:ins w:id="407" w:author="Windows User" w:date="2015-10-01T23:17:00Z">
        <w:r w:rsidR="00946C46">
          <w:rPr>
            <w:rFonts w:hint="cs"/>
            <w:rtl/>
          </w:rPr>
          <w:t xml:space="preserve"> و طراحی آن الهام گرفته شده از</w:t>
        </w:r>
      </w:ins>
      <w:ins w:id="408" w:author="Windows User" w:date="2015-10-01T23:22:00Z">
        <w:r w:rsidR="001C753D">
          <w:rPr>
            <w:rFonts w:hint="cs"/>
            <w:rtl/>
          </w:rPr>
          <w:t xml:space="preserve"> پروژه‌ی</w:t>
        </w:r>
      </w:ins>
      <w:ins w:id="409" w:author="Windows User" w:date="2015-10-01T23:17:00Z">
        <w:r w:rsidR="00946C46">
          <w:rPr>
            <w:rFonts w:hint="cs"/>
            <w:rtl/>
          </w:rPr>
          <w:t xml:space="preserve"> </w:t>
        </w:r>
        <w:r w:rsidR="00946C46">
          <w:t>Papilio</w:t>
        </w:r>
        <w:r w:rsidR="00946C46">
          <w:rPr>
            <w:rFonts w:hint="cs"/>
            <w:rtl/>
          </w:rPr>
          <w:t xml:space="preserve"> است. اما </w:t>
        </w:r>
      </w:ins>
      <w:ins w:id="410" w:author="Windows User" w:date="2015-10-01T23:05:00Z">
        <w:r w:rsidR="001B3C7D">
          <w:rPr>
            <w:rFonts w:hint="cs"/>
            <w:rtl/>
          </w:rPr>
          <w:t xml:space="preserve">آنچه </w:t>
        </w:r>
      </w:ins>
      <w:ins w:id="411" w:author="Windows User" w:date="2015-10-01T23:17:00Z">
        <w:r w:rsidR="00946C46">
          <w:rPr>
            <w:rFonts w:hint="cs"/>
            <w:rtl/>
          </w:rPr>
          <w:t xml:space="preserve">پازج را از </w:t>
        </w:r>
        <w:r w:rsidR="00946C46">
          <w:t>Papilio</w:t>
        </w:r>
      </w:ins>
      <w:ins w:id="412" w:author="Windows User" w:date="2015-10-01T23:18:00Z">
        <w:r w:rsidR="00946C46">
          <w:rPr>
            <w:rFonts w:hint="cs"/>
            <w:rtl/>
          </w:rPr>
          <w:t xml:space="preserve"> و </w:t>
        </w:r>
      </w:ins>
      <w:ins w:id="413" w:author="Windows User" w:date="2015-10-01T23:05:00Z">
        <w:r w:rsidR="001B3C7D">
          <w:rPr>
            <w:rFonts w:hint="cs"/>
            <w:rtl/>
          </w:rPr>
          <w:t xml:space="preserve">سایر محصولات مشابه متمایز می‌کند وجود پروگرامر </w:t>
        </w:r>
      </w:ins>
      <w:ins w:id="414" w:author="Windows User" w:date="2015-10-01T23:06:00Z">
        <w:r w:rsidR="001B3C7D">
          <w:t>USB</w:t>
        </w:r>
        <w:r w:rsidR="001B3C7D">
          <w:rPr>
            <w:rFonts w:hint="cs"/>
            <w:rtl/>
          </w:rPr>
          <w:t xml:space="preserve"> روی بورد </w:t>
        </w:r>
      </w:ins>
      <w:ins w:id="415" w:author="Windows User" w:date="2015-10-01T23:19:00Z">
        <w:r w:rsidR="00F167BA">
          <w:rPr>
            <w:rFonts w:hint="cs"/>
            <w:rtl/>
          </w:rPr>
          <w:t>با قابلیت پشتیبانی</w:t>
        </w:r>
      </w:ins>
      <w:ins w:id="416" w:author="Windows User" w:date="2015-10-01T23:08:00Z">
        <w:r w:rsidR="001B3C7D">
          <w:rPr>
            <w:rFonts w:hint="cs"/>
            <w:rtl/>
          </w:rPr>
          <w:t xml:space="preserve"> کامل توسط مجموعه‌ی </w:t>
        </w:r>
        <w:r w:rsidR="001B3C7D">
          <w:t>ISE</w:t>
        </w:r>
      </w:ins>
      <w:ins w:id="417" w:author="Windows User" w:date="2015-10-01T23:09:00Z">
        <w:r w:rsidR="001B3C7D">
          <w:rPr>
            <w:rFonts w:hint="cs"/>
            <w:rtl/>
          </w:rPr>
          <w:t xml:space="preserve"> (شامل </w:t>
        </w:r>
        <w:r w:rsidR="001B3C7D">
          <w:t>Impact</w:t>
        </w:r>
      </w:ins>
      <w:ins w:id="418" w:author="Windows User" w:date="2015-10-01T23:10:00Z">
        <w:r w:rsidR="001B3C7D">
          <w:rPr>
            <w:rFonts w:hint="cs"/>
            <w:rtl/>
          </w:rPr>
          <w:t xml:space="preserve">، </w:t>
        </w:r>
        <w:r w:rsidR="001B3C7D">
          <w:t>Chipscope</w:t>
        </w:r>
        <w:r w:rsidR="001B3C7D">
          <w:rPr>
            <w:rFonts w:hint="cs"/>
            <w:rtl/>
          </w:rPr>
          <w:t xml:space="preserve"> و </w:t>
        </w:r>
        <w:r w:rsidR="001B3C7D">
          <w:t>SDK</w:t>
        </w:r>
        <w:r w:rsidR="001B3C7D">
          <w:rPr>
            <w:rFonts w:hint="cs"/>
            <w:rtl/>
          </w:rPr>
          <w:t>)</w:t>
        </w:r>
      </w:ins>
      <w:ins w:id="419" w:author="Windows User" w:date="2015-10-01T23:09:00Z">
        <w:r w:rsidR="001B3C7D">
          <w:rPr>
            <w:rFonts w:hint="cs"/>
            <w:rtl/>
          </w:rPr>
          <w:t xml:space="preserve"> </w:t>
        </w:r>
      </w:ins>
      <w:ins w:id="420" w:author="Windows User" w:date="2015-10-01T23:20:00Z">
        <w:r w:rsidR="001C753D">
          <w:rPr>
            <w:rFonts w:hint="cs"/>
            <w:rtl/>
          </w:rPr>
          <w:t>است</w:t>
        </w:r>
      </w:ins>
      <w:ins w:id="421" w:author="Windows User" w:date="2015-10-01T23:23:00Z">
        <w:r w:rsidR="001C753D">
          <w:rPr>
            <w:rFonts w:hint="cs"/>
            <w:rtl/>
          </w:rPr>
          <w:t xml:space="preserve">. </w:t>
        </w:r>
      </w:ins>
      <w:ins w:id="422" w:author="Windows User" w:date="2015-10-01T23:20:00Z">
        <w:r w:rsidR="00F167BA">
          <w:rPr>
            <w:rFonts w:hint="cs"/>
            <w:rtl/>
          </w:rPr>
          <w:t>این ویژگی</w:t>
        </w:r>
      </w:ins>
      <w:ins w:id="423" w:author="Windows User" w:date="2015-10-01T23:13:00Z">
        <w:r w:rsidR="00946C46">
          <w:rPr>
            <w:rFonts w:hint="cs"/>
            <w:rtl/>
          </w:rPr>
          <w:t xml:space="preserve"> </w:t>
        </w:r>
      </w:ins>
      <w:ins w:id="424" w:author="Windows User" w:date="2015-10-01T23:15:00Z">
        <w:r w:rsidR="00946C46">
          <w:rPr>
            <w:rFonts w:hint="cs"/>
            <w:rtl/>
          </w:rPr>
          <w:t xml:space="preserve">که </w:t>
        </w:r>
      </w:ins>
      <w:ins w:id="425" w:author="Windows User" w:date="2015-10-01T23:13:00Z">
        <w:r w:rsidR="00946C46">
          <w:rPr>
            <w:rFonts w:hint="cs"/>
            <w:rtl/>
          </w:rPr>
          <w:t xml:space="preserve">تا قبل از این </w:t>
        </w:r>
      </w:ins>
      <w:ins w:id="426" w:author="Windows User" w:date="2015-10-01T23:20:00Z">
        <w:r w:rsidR="00F167BA">
          <w:rPr>
            <w:rFonts w:hint="cs"/>
            <w:rtl/>
          </w:rPr>
          <w:t>منحصر</w:t>
        </w:r>
      </w:ins>
      <w:ins w:id="427" w:author="Windows User" w:date="2015-10-01T23:21:00Z">
        <w:r w:rsidR="001C753D">
          <w:rPr>
            <w:rFonts w:hint="cs"/>
            <w:rtl/>
          </w:rPr>
          <w:t xml:space="preserve">ا در اختیار شرکت </w:t>
        </w:r>
      </w:ins>
      <w:ins w:id="428" w:author="Windows User" w:date="2015-10-01T23:23:00Z">
        <w:r w:rsidR="001C753D">
          <w:rPr>
            <w:rFonts w:cs="Cambria" w:hint="cs"/>
            <w:rtl/>
          </w:rPr>
          <w:t>"</w:t>
        </w:r>
      </w:ins>
      <w:ins w:id="429" w:author="Windows User" w:date="2015-10-01T23:21:00Z">
        <w:r w:rsidR="001C753D">
          <w:rPr>
            <w:rFonts w:hint="cs"/>
            <w:rtl/>
          </w:rPr>
          <w:t>دیجیلنت</w:t>
        </w:r>
      </w:ins>
      <w:ins w:id="430" w:author="Windows User" w:date="2015-10-01T23:23:00Z">
        <w:r w:rsidR="001C753D">
          <w:rPr>
            <w:rFonts w:cs="Cambria" w:hint="cs"/>
            <w:rtl/>
          </w:rPr>
          <w:t>"</w:t>
        </w:r>
      </w:ins>
      <w:ins w:id="431" w:author="Windows User" w:date="2015-10-01T23:21:00Z">
        <w:r w:rsidR="001C753D">
          <w:rPr>
            <w:rFonts w:hint="cs"/>
            <w:rtl/>
          </w:rPr>
          <w:t xml:space="preserve"> </w:t>
        </w:r>
      </w:ins>
      <w:ins w:id="432" w:author="Windows User" w:date="2015-10-01T23:23:00Z">
        <w:r w:rsidR="001C753D">
          <w:rPr>
            <w:rFonts w:hint="cs"/>
            <w:rtl/>
          </w:rPr>
          <w:t>قرار داشت</w:t>
        </w:r>
      </w:ins>
      <w:ins w:id="433" w:author="Windows User" w:date="2015-10-01T23:15:00Z">
        <w:r w:rsidR="00946C46">
          <w:rPr>
            <w:rFonts w:hint="cs"/>
            <w:rtl/>
          </w:rPr>
          <w:t xml:space="preserve"> </w:t>
        </w:r>
      </w:ins>
      <w:ins w:id="434" w:author="Windows User" w:date="2015-10-01T23:18:00Z">
        <w:r w:rsidR="00946C46">
          <w:rPr>
            <w:rFonts w:hint="cs"/>
            <w:rtl/>
          </w:rPr>
          <w:t xml:space="preserve">بارزترین نقطه قوت </w:t>
        </w:r>
      </w:ins>
      <w:ins w:id="435" w:author="Windows User" w:date="2015-10-01T23:22:00Z">
        <w:r w:rsidR="001C753D">
          <w:rPr>
            <w:rFonts w:hint="cs"/>
            <w:rtl/>
          </w:rPr>
          <w:t xml:space="preserve">پازج </w:t>
        </w:r>
      </w:ins>
      <w:ins w:id="436" w:author="Windows User" w:date="2015-10-01T23:24:00Z">
        <w:r w:rsidR="001C753D">
          <w:rPr>
            <w:rFonts w:hint="cs"/>
            <w:rtl/>
          </w:rPr>
          <w:t>به حساب می‌آید</w:t>
        </w:r>
      </w:ins>
      <w:ins w:id="437" w:author="Windows User" w:date="2015-10-01T23:15:00Z">
        <w:r w:rsidR="00946C46">
          <w:rPr>
            <w:rFonts w:hint="cs"/>
            <w:rtl/>
          </w:rPr>
          <w:t>.</w:t>
        </w:r>
      </w:ins>
      <w:ins w:id="438" w:author="Windows User" w:date="2015-10-01T23:16:00Z">
        <w:r w:rsidR="00946C46">
          <w:rPr>
            <w:rFonts w:hint="cs"/>
            <w:rtl/>
          </w:rPr>
          <w:t xml:space="preserve"> </w:t>
        </w:r>
      </w:ins>
      <w:ins w:id="439" w:author="Windows User" w:date="2015-10-01T23:15:00Z">
        <w:r w:rsidR="00946C46">
          <w:rPr>
            <w:rFonts w:hint="cs"/>
            <w:rtl/>
          </w:rPr>
          <w:t>اما ماجرا به همینجا ختم نمیشود و بهتر است این را نیز بدانید که</w:t>
        </w:r>
      </w:ins>
      <w:del w:id="440" w:author="Windows User" w:date="2015-10-01T23:15:00Z">
        <w:r w:rsidRPr="00282B4E" w:rsidDel="00946C46">
          <w:rPr>
            <w:rtl/>
          </w:rPr>
          <w:delText xml:space="preserve"> پازج</w:delText>
        </w:r>
      </w:del>
      <w:del w:id="441" w:author="Windows User" w:date="2015-10-01T23:16:00Z">
        <w:r w:rsidRPr="00282B4E" w:rsidDel="00946C46">
          <w:rPr>
            <w:rtl/>
          </w:rPr>
          <w:delText xml:space="preserve"> </w:delText>
        </w:r>
      </w:del>
      <w:ins w:id="442" w:author="Windows User" w:date="2015-10-01T23:16:00Z">
        <w:r w:rsidR="00946C46">
          <w:rPr>
            <w:rFonts w:hint="cs"/>
            <w:rtl/>
          </w:rPr>
          <w:t xml:space="preserve"> پازج </w:t>
        </w:r>
      </w:ins>
      <w:r w:rsidRPr="00282B4E">
        <w:rPr>
          <w:rtl/>
        </w:rPr>
        <w:t xml:space="preserve">تنها </w:t>
      </w:r>
      <w:r w:rsidRPr="00282B4E">
        <w:rPr>
          <w:rFonts w:hint="cs"/>
          <w:rtl/>
        </w:rPr>
        <w:t>یک</w:t>
      </w:r>
      <w:r w:rsidRPr="00282B4E">
        <w:rPr>
          <w:rtl/>
        </w:rPr>
        <w:t xml:space="preserve"> بورد</w:t>
      </w:r>
      <w:ins w:id="443" w:author="Windows User" w:date="2015-10-01T18:40:00Z">
        <w:r w:rsidR="00252957">
          <w:rPr>
            <w:rFonts w:hint="cs"/>
            <w:rtl/>
          </w:rPr>
          <w:t xml:space="preserve"> توسعه</w:t>
        </w:r>
      </w:ins>
      <w:r w:rsidRPr="00282B4E">
        <w:rPr>
          <w:rtl/>
        </w:rPr>
        <w:t xml:space="preserve"> </w:t>
      </w:r>
      <w:r w:rsidRPr="00282B4E">
        <w:t>FPGA</w:t>
      </w:r>
      <w:r w:rsidRPr="00282B4E">
        <w:rPr>
          <w:rtl/>
        </w:rPr>
        <w:t xml:space="preserve"> </w:t>
      </w:r>
      <w:del w:id="444" w:author="Windows User" w:date="2015-10-01T18:41:00Z">
        <w:r w:rsidRPr="00282B4E" w:rsidDel="00252957">
          <w:rPr>
            <w:rtl/>
          </w:rPr>
          <w:delText>مبتن</w:delText>
        </w:r>
        <w:r w:rsidRPr="00282B4E" w:rsidDel="00252957">
          <w:rPr>
            <w:rFonts w:hint="cs"/>
            <w:rtl/>
          </w:rPr>
          <w:delText>ی</w:delText>
        </w:r>
        <w:r w:rsidRPr="00282B4E" w:rsidDel="00252957">
          <w:rPr>
            <w:rtl/>
          </w:rPr>
          <w:delText xml:space="preserve"> بر سر</w:delText>
        </w:r>
        <w:r w:rsidRPr="00282B4E" w:rsidDel="00252957">
          <w:rPr>
            <w:rFonts w:hint="cs"/>
            <w:rtl/>
          </w:rPr>
          <w:delText>ی</w:delText>
        </w:r>
        <w:r w:rsidRPr="00282B4E" w:rsidDel="00252957">
          <w:rPr>
            <w:rtl/>
          </w:rPr>
          <w:delText xml:space="preserve"> </w:delText>
        </w:r>
        <w:r w:rsidRPr="00282B4E" w:rsidDel="00252957">
          <w:delText>Spartan 6</w:delText>
        </w:r>
        <w:r w:rsidRPr="00282B4E" w:rsidDel="00252957">
          <w:rPr>
            <w:rtl/>
          </w:rPr>
          <w:delText xml:space="preserve"> شرکت </w:delText>
        </w:r>
        <w:r w:rsidRPr="00282B4E" w:rsidDel="00252957">
          <w:delText>Xilinx</w:delText>
        </w:r>
        <w:r w:rsidRPr="00282B4E" w:rsidDel="00252957">
          <w:rPr>
            <w:rtl/>
          </w:rPr>
          <w:delText xml:space="preserve"> </w:delText>
        </w:r>
      </w:del>
      <w:r w:rsidRPr="00282B4E">
        <w:rPr>
          <w:rtl/>
        </w:rPr>
        <w:t>ن</w:t>
      </w:r>
      <w:r w:rsidRPr="00282B4E">
        <w:rPr>
          <w:rFonts w:hint="cs"/>
          <w:rtl/>
        </w:rPr>
        <w:t>یست</w:t>
      </w:r>
      <w:ins w:id="445" w:author="Windows User" w:date="2015-10-01T18:41:00Z">
        <w:r w:rsidR="00252957">
          <w:rPr>
            <w:rFonts w:hint="cs"/>
            <w:rtl/>
          </w:rPr>
          <w:t xml:space="preserve">، </w:t>
        </w:r>
      </w:ins>
      <w:del w:id="446" w:author="Windows User" w:date="2015-10-01T18:41:00Z">
        <w:r w:rsidRPr="00282B4E" w:rsidDel="00252957">
          <w:rPr>
            <w:rtl/>
          </w:rPr>
          <w:delText xml:space="preserve">. </w:delText>
        </w:r>
      </w:del>
      <w:r w:rsidRPr="00282B4E">
        <w:rPr>
          <w:rtl/>
        </w:rPr>
        <w:t xml:space="preserve">بلکه </w:t>
      </w:r>
      <w:r w:rsidRPr="00282B4E">
        <w:rPr>
          <w:rFonts w:hint="cs"/>
          <w:rtl/>
        </w:rPr>
        <w:t>یک</w:t>
      </w:r>
      <w:r w:rsidRPr="00282B4E">
        <w:rPr>
          <w:rtl/>
        </w:rPr>
        <w:t xml:space="preserve"> پلتفرم طراح</w:t>
      </w:r>
      <w:r w:rsidRPr="00282B4E">
        <w:rPr>
          <w:rFonts w:hint="cs"/>
          <w:rtl/>
        </w:rPr>
        <w:t>ی</w:t>
      </w:r>
      <w:r w:rsidRPr="00282B4E">
        <w:rPr>
          <w:rtl/>
        </w:rPr>
        <w:t xml:space="preserve"> و توسعه است. ا</w:t>
      </w:r>
      <w:r w:rsidRPr="00282B4E">
        <w:rPr>
          <w:rFonts w:hint="cs"/>
          <w:rtl/>
        </w:rPr>
        <w:t>ین</w:t>
      </w:r>
      <w:r w:rsidRPr="00282B4E">
        <w:rPr>
          <w:rtl/>
        </w:rPr>
        <w:t xml:space="preserve"> پلتفرم به گونه‌ا</w:t>
      </w:r>
      <w:r w:rsidRPr="00282B4E">
        <w:rPr>
          <w:rFonts w:hint="cs"/>
          <w:rtl/>
        </w:rPr>
        <w:t>ی</w:t>
      </w:r>
      <w:r w:rsidRPr="00282B4E">
        <w:rPr>
          <w:rtl/>
        </w:rPr>
        <w:t xml:space="preserve"> طراح</w:t>
      </w:r>
      <w:r w:rsidRPr="00282B4E">
        <w:rPr>
          <w:rFonts w:hint="cs"/>
          <w:rtl/>
        </w:rPr>
        <w:t>ی</w:t>
      </w:r>
      <w:r w:rsidRPr="00282B4E">
        <w:rPr>
          <w:rtl/>
        </w:rPr>
        <w:t xml:space="preserve"> شده است که کا</w:t>
      </w:r>
      <w:r w:rsidRPr="00282B4E">
        <w:rPr>
          <w:rFonts w:hint="cs"/>
          <w:rtl/>
        </w:rPr>
        <w:t>ربر</w:t>
      </w:r>
      <w:r w:rsidRPr="00282B4E">
        <w:rPr>
          <w:rtl/>
        </w:rPr>
        <w:t xml:space="preserve"> م</w:t>
      </w:r>
      <w:r w:rsidRPr="00282B4E">
        <w:rPr>
          <w:rFonts w:hint="cs"/>
          <w:rtl/>
        </w:rPr>
        <w:t>ی‌تواند</w:t>
      </w:r>
      <w:r w:rsidRPr="00282B4E">
        <w:rPr>
          <w:rtl/>
        </w:rPr>
        <w:t xml:space="preserve"> با استفاده از بال‌ها، انواع ورود</w:t>
      </w:r>
      <w:r w:rsidRPr="00282B4E">
        <w:rPr>
          <w:rFonts w:hint="cs"/>
          <w:rtl/>
        </w:rPr>
        <w:t>ی</w:t>
      </w:r>
      <w:r w:rsidRPr="00282B4E">
        <w:rPr>
          <w:rtl/>
        </w:rPr>
        <w:t>/خروج</w:t>
      </w:r>
      <w:r w:rsidRPr="00282B4E">
        <w:rPr>
          <w:rFonts w:hint="cs"/>
          <w:rtl/>
        </w:rPr>
        <w:t>ی‌ها</w:t>
      </w:r>
      <w:r w:rsidRPr="00282B4E">
        <w:rPr>
          <w:rtl/>
        </w:rPr>
        <w:t xml:space="preserve"> را برا</w:t>
      </w:r>
      <w:r w:rsidRPr="00282B4E">
        <w:rPr>
          <w:rFonts w:hint="cs"/>
          <w:rtl/>
        </w:rPr>
        <w:t>ی</w:t>
      </w:r>
      <w:r w:rsidRPr="00282B4E">
        <w:rPr>
          <w:rtl/>
        </w:rPr>
        <w:t xml:space="preserve"> س</w:t>
      </w:r>
      <w:r w:rsidRPr="00282B4E">
        <w:rPr>
          <w:rFonts w:hint="cs"/>
          <w:rtl/>
        </w:rPr>
        <w:t>یستم</w:t>
      </w:r>
      <w:r w:rsidRPr="00282B4E">
        <w:rPr>
          <w:rtl/>
        </w:rPr>
        <w:t xml:space="preserve"> مورد نظر تعب</w:t>
      </w:r>
      <w:r w:rsidRPr="00282B4E">
        <w:rPr>
          <w:rFonts w:hint="cs"/>
          <w:rtl/>
        </w:rPr>
        <w:t>یه</w:t>
      </w:r>
      <w:r w:rsidRPr="00282B4E">
        <w:rPr>
          <w:rtl/>
        </w:rPr>
        <w:t xml:space="preserve"> کند. در نت</w:t>
      </w:r>
      <w:r w:rsidRPr="00282B4E">
        <w:rPr>
          <w:rFonts w:hint="cs"/>
          <w:rtl/>
        </w:rPr>
        <w:t>یجه</w:t>
      </w:r>
      <w:r w:rsidRPr="00282B4E">
        <w:rPr>
          <w:rtl/>
        </w:rPr>
        <w:t xml:space="preserve"> </w:t>
      </w:r>
      <w:r w:rsidR="00915E36" w:rsidRPr="00282B4E">
        <w:rPr>
          <w:rFonts w:hint="cs"/>
          <w:rtl/>
        </w:rPr>
        <w:t>کاربر</w:t>
      </w:r>
      <w:r w:rsidRPr="00282B4E">
        <w:rPr>
          <w:rtl/>
        </w:rPr>
        <w:t xml:space="preserve"> </w:t>
      </w:r>
      <w:r w:rsidRPr="00282B4E">
        <w:rPr>
          <w:rFonts w:hint="cs"/>
          <w:rtl/>
        </w:rPr>
        <w:t>یک</w:t>
      </w:r>
      <w:r w:rsidRPr="00282B4E">
        <w:rPr>
          <w:rtl/>
        </w:rPr>
        <w:t xml:space="preserve"> هسته قدرتمند برا</w:t>
      </w:r>
      <w:r w:rsidRPr="00282B4E">
        <w:rPr>
          <w:rFonts w:hint="cs"/>
          <w:rtl/>
        </w:rPr>
        <w:t>ی</w:t>
      </w:r>
      <w:r w:rsidRPr="00282B4E">
        <w:rPr>
          <w:rtl/>
        </w:rPr>
        <w:t xml:space="preserve"> پ</w:t>
      </w:r>
      <w:r w:rsidRPr="00282B4E">
        <w:rPr>
          <w:rFonts w:hint="cs"/>
          <w:rtl/>
        </w:rPr>
        <w:t>یاده‌سازی</w:t>
      </w:r>
      <w:r w:rsidRPr="00282B4E">
        <w:rPr>
          <w:rtl/>
        </w:rPr>
        <w:t xml:space="preserve"> طرح‌ها</w:t>
      </w:r>
      <w:r w:rsidRPr="00282B4E">
        <w:rPr>
          <w:rFonts w:hint="cs"/>
          <w:rtl/>
        </w:rPr>
        <w:t>ی</w:t>
      </w:r>
      <w:r w:rsidRPr="00282B4E">
        <w:rPr>
          <w:rtl/>
        </w:rPr>
        <w:t xml:space="preserve"> خود در اخت</w:t>
      </w:r>
      <w:r w:rsidRPr="00282B4E">
        <w:rPr>
          <w:rFonts w:hint="cs"/>
          <w:rtl/>
        </w:rPr>
        <w:t>یار</w:t>
      </w:r>
      <w:r w:rsidRPr="00282B4E">
        <w:rPr>
          <w:rtl/>
        </w:rPr>
        <w:t xml:space="preserve"> </w:t>
      </w:r>
      <w:r w:rsidR="00915E36" w:rsidRPr="00282B4E">
        <w:rPr>
          <w:rFonts w:hint="cs"/>
          <w:rtl/>
        </w:rPr>
        <w:t>خواهد</w:t>
      </w:r>
      <w:r w:rsidR="00915E36" w:rsidRPr="00282B4E">
        <w:rPr>
          <w:rtl/>
        </w:rPr>
        <w:t xml:space="preserve"> </w:t>
      </w:r>
      <w:r w:rsidR="00915E36" w:rsidRPr="00282B4E">
        <w:rPr>
          <w:rFonts w:hint="cs"/>
          <w:rtl/>
        </w:rPr>
        <w:t>داشت</w:t>
      </w:r>
      <w:r w:rsidRPr="00282B4E">
        <w:rPr>
          <w:rFonts w:hint="cs"/>
          <w:rtl/>
        </w:rPr>
        <w:t>،</w:t>
      </w:r>
      <w:r w:rsidRPr="00282B4E">
        <w:rPr>
          <w:rtl/>
        </w:rPr>
        <w:t xml:space="preserve"> که با توجه به کاربرد مورد نظر م</w:t>
      </w:r>
      <w:r w:rsidRPr="00282B4E">
        <w:rPr>
          <w:rFonts w:hint="cs"/>
          <w:rtl/>
        </w:rPr>
        <w:t>ی‌تواند</w:t>
      </w:r>
      <w:r w:rsidRPr="00282B4E">
        <w:rPr>
          <w:rtl/>
        </w:rPr>
        <w:t xml:space="preserve"> به کمک انواع رابط‌ها</w:t>
      </w:r>
      <w:r w:rsidRPr="00282B4E">
        <w:rPr>
          <w:rFonts w:hint="cs"/>
          <w:rtl/>
        </w:rPr>
        <w:t>ی</w:t>
      </w:r>
      <w:r w:rsidRPr="00282B4E">
        <w:rPr>
          <w:rtl/>
        </w:rPr>
        <w:t xml:space="preserve"> ورود</w:t>
      </w:r>
      <w:r w:rsidRPr="00282B4E">
        <w:rPr>
          <w:rFonts w:hint="cs"/>
          <w:rtl/>
        </w:rPr>
        <w:t>ی</w:t>
      </w:r>
      <w:r w:rsidRPr="00282B4E">
        <w:rPr>
          <w:rtl/>
        </w:rPr>
        <w:t>/خروج</w:t>
      </w:r>
      <w:r w:rsidRPr="00282B4E">
        <w:rPr>
          <w:rFonts w:hint="cs"/>
          <w:rtl/>
        </w:rPr>
        <w:t>ی</w:t>
      </w:r>
      <w:r w:rsidRPr="00282B4E">
        <w:rPr>
          <w:rtl/>
        </w:rPr>
        <w:t xml:space="preserve"> با دن</w:t>
      </w:r>
      <w:r w:rsidRPr="00282B4E">
        <w:rPr>
          <w:rFonts w:hint="cs"/>
          <w:rtl/>
        </w:rPr>
        <w:t>یای</w:t>
      </w:r>
      <w:r w:rsidRPr="00282B4E">
        <w:rPr>
          <w:rtl/>
        </w:rPr>
        <w:t xml:space="preserve"> خارج ارتبا</w:t>
      </w:r>
      <w:r w:rsidRPr="00282B4E">
        <w:rPr>
          <w:rFonts w:hint="cs"/>
          <w:rtl/>
        </w:rPr>
        <w:t>ط</w:t>
      </w:r>
      <w:r w:rsidRPr="00282B4E">
        <w:rPr>
          <w:rtl/>
        </w:rPr>
        <w:t xml:space="preserve"> برقرار کند. ا</w:t>
      </w:r>
      <w:r w:rsidRPr="00282B4E">
        <w:rPr>
          <w:rFonts w:hint="cs"/>
          <w:rtl/>
        </w:rPr>
        <w:t>ین</w:t>
      </w:r>
      <w:r w:rsidRPr="00282B4E">
        <w:rPr>
          <w:rtl/>
        </w:rPr>
        <w:t xml:space="preserve"> راهنما</w:t>
      </w:r>
      <w:r w:rsidRPr="00282B4E">
        <w:rPr>
          <w:rFonts w:hint="cs"/>
          <w:rtl/>
        </w:rPr>
        <w:t>ی</w:t>
      </w:r>
      <w:r w:rsidRPr="00282B4E">
        <w:rPr>
          <w:rtl/>
        </w:rPr>
        <w:t xml:space="preserve"> کاربر شامل ز</w:t>
      </w:r>
      <w:r w:rsidRPr="00282B4E">
        <w:rPr>
          <w:rFonts w:hint="cs"/>
          <w:rtl/>
        </w:rPr>
        <w:t>یر</w:t>
      </w:r>
      <w:r w:rsidRPr="00282B4E">
        <w:rPr>
          <w:rtl/>
        </w:rPr>
        <w:t xml:space="preserve"> بخش‌ها</w:t>
      </w:r>
      <w:r w:rsidRPr="00282B4E">
        <w:rPr>
          <w:rFonts w:hint="cs"/>
          <w:rtl/>
        </w:rPr>
        <w:t>ی</w:t>
      </w:r>
      <w:del w:id="447" w:author="Windows User" w:date="2015-10-01T23:26:00Z">
        <w:r w:rsidRPr="00282B4E" w:rsidDel="001C753D">
          <w:rPr>
            <w:rtl/>
          </w:rPr>
          <w:delText xml:space="preserve"> </w:delText>
        </w:r>
        <w:r w:rsidR="00816D7D" w:rsidRPr="00282B4E" w:rsidDel="001C753D">
          <w:rPr>
            <w:rFonts w:hint="cs"/>
            <w:rtl/>
          </w:rPr>
          <w:delText>آشنایی</w:delText>
        </w:r>
        <w:r w:rsidR="00816D7D" w:rsidRPr="00282B4E" w:rsidDel="001C753D">
          <w:rPr>
            <w:rtl/>
          </w:rPr>
          <w:delText xml:space="preserve"> با نرم افزار،</w:delText>
        </w:r>
      </w:del>
      <w:r w:rsidR="00816D7D" w:rsidRPr="00282B4E">
        <w:rPr>
          <w:rtl/>
        </w:rPr>
        <w:t xml:space="preserve"> </w:t>
      </w:r>
      <w:r w:rsidR="00816D7D" w:rsidRPr="00282B4E">
        <w:rPr>
          <w:rFonts w:hint="cs"/>
          <w:rtl/>
        </w:rPr>
        <w:t>آشنایی</w:t>
      </w:r>
      <w:r w:rsidR="00816D7D" w:rsidRPr="00282B4E">
        <w:rPr>
          <w:rtl/>
        </w:rPr>
        <w:t xml:space="preserve"> با </w:t>
      </w:r>
      <w:r w:rsidRPr="00282B4E">
        <w:rPr>
          <w:rtl/>
        </w:rPr>
        <w:t>سخت‌افزار</w:t>
      </w:r>
      <w:r w:rsidR="00816D7D" w:rsidRPr="00282B4E">
        <w:rPr>
          <w:rFonts w:hint="cs"/>
          <w:rtl/>
        </w:rPr>
        <w:t>،</w:t>
      </w:r>
      <w:r w:rsidR="00816D7D" w:rsidRPr="00282B4E">
        <w:rPr>
          <w:rtl/>
        </w:rPr>
        <w:t xml:space="preserve"> بال‌ها</w:t>
      </w:r>
      <w:ins w:id="448" w:author="Windows User" w:date="2015-10-01T23:26:00Z">
        <w:r w:rsidR="001C753D">
          <w:rPr>
            <w:rFonts w:hint="cs"/>
            <w:rtl/>
          </w:rPr>
          <w:t>، نحوه‌ی تست بورد</w:t>
        </w:r>
      </w:ins>
      <w:r w:rsidR="00816D7D" w:rsidRPr="00282B4E">
        <w:rPr>
          <w:rtl/>
        </w:rPr>
        <w:t xml:space="preserve"> و شروع </w:t>
      </w:r>
      <w:ins w:id="449" w:author="Windows User" w:date="2015-10-01T23:26:00Z">
        <w:r w:rsidR="001C753D">
          <w:rPr>
            <w:rFonts w:hint="cs"/>
            <w:rtl/>
          </w:rPr>
          <w:t xml:space="preserve">به </w:t>
        </w:r>
      </w:ins>
      <w:r w:rsidR="00816D7D" w:rsidRPr="00282B4E">
        <w:rPr>
          <w:rtl/>
        </w:rPr>
        <w:t>کار با پازج</w:t>
      </w:r>
      <w:del w:id="450" w:author="Windows User" w:date="2015-10-01T23:26:00Z">
        <w:r w:rsidR="00816D7D" w:rsidRPr="00282B4E" w:rsidDel="001C753D">
          <w:rPr>
            <w:rtl/>
          </w:rPr>
          <w:delText xml:space="preserve"> 1</w:delText>
        </w:r>
      </w:del>
      <w:ins w:id="451" w:author="Windows User" w:date="2015-10-01T23:26:00Z">
        <w:r w:rsidR="001C753D">
          <w:rPr>
            <w:rFonts w:hint="cs"/>
            <w:rtl/>
          </w:rPr>
          <w:t>-1</w:t>
        </w:r>
      </w:ins>
      <w:r w:rsidRPr="00282B4E">
        <w:rPr>
          <w:rtl/>
        </w:rPr>
        <w:t xml:space="preserve"> است که در ادامه راجع به هر بخش توض</w:t>
      </w:r>
      <w:r w:rsidRPr="00282B4E">
        <w:rPr>
          <w:rFonts w:hint="cs"/>
          <w:rtl/>
        </w:rPr>
        <w:t>یحات</w:t>
      </w:r>
      <w:r w:rsidRPr="00282B4E">
        <w:rPr>
          <w:rtl/>
        </w:rPr>
        <w:t xml:space="preserve"> ب</w:t>
      </w:r>
      <w:r w:rsidRPr="00282B4E">
        <w:rPr>
          <w:rFonts w:hint="cs"/>
          <w:rtl/>
        </w:rPr>
        <w:t>یشتری</w:t>
      </w:r>
      <w:r w:rsidRPr="00282B4E">
        <w:rPr>
          <w:rtl/>
        </w:rPr>
        <w:t xml:space="preserve"> ارائه خواهد شد.</w:t>
      </w:r>
      <w:ins w:id="452" w:author="Windows User" w:date="2015-10-01T16:00:00Z">
        <w:r w:rsidR="00282B4E" w:rsidRPr="00282B4E">
          <w:rPr>
            <w:rtl/>
          </w:rPr>
          <w:t xml:space="preserve"> </w:t>
        </w:r>
      </w:ins>
    </w:p>
    <w:p w:rsidR="001D7A82" w:rsidRDefault="001D7A82">
      <w:pPr>
        <w:rPr>
          <w:rtl/>
        </w:rPr>
        <w:pPrChange w:id="453" w:author="Windows User" w:date="2015-10-01T16:02:00Z">
          <w:pPr>
            <w:jc w:val="center"/>
          </w:pPr>
        </w:pPrChange>
      </w:pPr>
    </w:p>
    <w:p w:rsidR="001D7A82" w:rsidRDefault="00431E9A" w:rsidP="0018369B">
      <w:pPr>
        <w:rPr>
          <w:rtl/>
        </w:rPr>
      </w:pPr>
      <w:ins w:id="454" w:author="Windows User" w:date="2015-10-02T00:48:00Z">
        <w:r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684864" behindDoc="0" locked="0" layoutInCell="1" allowOverlap="1" wp14:anchorId="4F3F95A8" wp14:editId="555D3608">
                  <wp:simplePos x="0" y="0"/>
                  <wp:positionH relativeFrom="margin">
                    <wp:align>center</wp:align>
                  </wp:positionH>
                  <wp:positionV relativeFrom="paragraph">
                    <wp:posOffset>3872865</wp:posOffset>
                  </wp:positionV>
                  <wp:extent cx="5057775" cy="635"/>
                  <wp:effectExtent l="0" t="0" r="9525" b="635"/>
                  <wp:wrapTopAndBottom/>
                  <wp:docPr id="61" name="Text Box 6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057775" cy="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368A5" w:rsidRPr="00920A78" w:rsidRDefault="008368A5">
                              <w:pPr>
                                <w:pStyle w:val="Caption"/>
                                <w:rPr>
                                  <w:noProof/>
                                </w:rPr>
                                <w:pPrChange w:id="455" w:author="Windows User" w:date="2015-10-02T00:48:00Z">
                                  <w:pPr/>
                                </w:pPrChange>
                              </w:pPr>
                              <w:ins w:id="456" w:author="Windows User" w:date="2015-10-02T00:48:00Z">
                                <w:r>
                                  <w:rPr>
                                    <w:rtl/>
                                  </w:rPr>
                                  <w:t xml:space="preserve">شکل </w:t>
                                </w:r>
                                <w:r>
                                  <w:rPr>
                                    <w:rtl/>
                                  </w:rPr>
                                  <w:fldChar w:fldCharType="begin"/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  <w:r>
                                  <w:instrText>SEQ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شکل \* </w:instrText>
                                </w:r>
                                <w:r>
                                  <w:instrText>ARABIC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</w:ins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ins w:id="457" w:author="Avionics" w:date="2015-10-08T00:17:00Z">
                                <w:r w:rsidR="0080164D">
                                  <w:rPr>
                                    <w:noProof/>
                                    <w:rtl/>
                                  </w:rPr>
                                  <w:t>1</w:t>
                                </w:r>
                              </w:ins>
                              <w:ins w:id="458" w:author="Windows User" w:date="2015-10-02T00:48:00Z">
                                <w:r>
                                  <w:rPr>
                                    <w:rtl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hint="cs"/>
                                    <w:rtl/>
                                  </w:rPr>
                                  <w:t xml:space="preserve">: بورد توسعه‌ی </w:t>
                                </w:r>
                              </w:ins>
                              <w:ins w:id="459" w:author="Windows User" w:date="2015-10-04T12:25:00Z">
                                <w:r>
                                  <w:t>FPGA</w:t>
                                </w:r>
                                <w:r>
                                  <w:rPr>
                                    <w:rFonts w:hint="cs"/>
                                    <w:rtl/>
                                  </w:rPr>
                                  <w:t xml:space="preserve"> </w:t>
                                </w:r>
                              </w:ins>
                              <w:ins w:id="460" w:author="Windows User" w:date="2015-10-02T00:48:00Z">
                                <w:r>
                                  <w:rPr>
                                    <w:rFonts w:hint="cs"/>
                                    <w:rtl/>
                                  </w:rPr>
                                  <w:t>پازج-1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4F3F95A8" id="Text Box 61" o:spid="_x0000_s1027" type="#_x0000_t202" style="position:absolute;left:0;text-align:left;margin-left:0;margin-top:304.95pt;width:398.25pt;height:.05pt;z-index:2516848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" stroked="f">
                  <v:textbox style="mso-fit-shape-to-text:t" inset="0,0,0,0">
                    <w:txbxContent>
                      <w:p w:rsidR="008368A5" w:rsidRPr="00920A78" w:rsidRDefault="008368A5">
                        <w:pPr>
                          <w:pStyle w:val="Caption"/>
                          <w:rPr>
                            <w:noProof/>
                          </w:rPr>
                          <w:pPrChange w:id="461" w:author="Windows User" w:date="2015-10-02T00:48:00Z">
                            <w:pPr/>
                          </w:pPrChange>
                        </w:pPr>
                        <w:ins w:id="462" w:author="Windows User" w:date="2015-10-02T00:48:00Z">
                          <w:r>
                            <w:rPr>
                              <w:rtl/>
                            </w:rPr>
                            <w:t xml:space="preserve">شکل </w:t>
                          </w:r>
                          <w:r>
                            <w:rPr>
                              <w:rtl/>
                            </w:rPr>
                            <w:fldChar w:fldCharType="begin"/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  <w:r>
                            <w:instrText>SEQ</w:instrText>
                          </w:r>
                          <w:r>
                            <w:rPr>
                              <w:rtl/>
                            </w:rPr>
                            <w:instrText xml:space="preserve"> شکل \* </w:instrText>
                          </w:r>
                          <w:r>
                            <w:instrText>ARABIC</w:instrText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</w:ins>
                        <w:r>
                          <w:rPr>
                            <w:rtl/>
                          </w:rPr>
                          <w:fldChar w:fldCharType="separate"/>
                        </w:r>
                        <w:ins w:id="463" w:author="Avionics" w:date="2015-10-08T00:17:00Z">
                          <w:r w:rsidR="0080164D">
                            <w:rPr>
                              <w:noProof/>
                              <w:rtl/>
                            </w:rPr>
                            <w:t>1</w:t>
                          </w:r>
                        </w:ins>
                        <w:ins w:id="464" w:author="Windows User" w:date="2015-10-02T00:48:00Z">
                          <w:r>
                            <w:rPr>
                              <w:rtl/>
                            </w:rPr>
                            <w:fldChar w:fldCharType="end"/>
                          </w:r>
                          <w:r>
                            <w:rPr>
                              <w:rFonts w:hint="cs"/>
                              <w:rtl/>
                            </w:rPr>
                            <w:t xml:space="preserve">: بورد توسعه‌ی </w:t>
                          </w:r>
                        </w:ins>
                        <w:ins w:id="465" w:author="Windows User" w:date="2015-10-04T12:25:00Z">
                          <w:r>
                            <w:t>FPGA</w:t>
                          </w:r>
                          <w:r>
                            <w:rPr>
                              <w:rFonts w:hint="cs"/>
                              <w:rtl/>
                            </w:rPr>
                            <w:t xml:space="preserve"> </w:t>
                          </w:r>
                        </w:ins>
                        <w:ins w:id="466" w:author="Windows User" w:date="2015-10-02T00:48:00Z">
                          <w:r>
                            <w:rPr>
                              <w:rFonts w:hint="cs"/>
                              <w:rtl/>
                            </w:rPr>
                            <w:t>پازج-1</w:t>
                          </w:r>
                        </w:ins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</w:ins>
      <w:r>
        <w:rPr>
          <w:noProof/>
          <w:rtl/>
          <w:lang w:bidi="ar-SA"/>
        </w:rPr>
        <w:drawing>
          <wp:anchor distT="0" distB="0" distL="114300" distR="114300" simplePos="0" relativeHeight="251696128" behindDoc="0" locked="0" layoutInCell="1" allowOverlap="1" wp14:anchorId="437DE9EE" wp14:editId="50842A20">
            <wp:simplePos x="0" y="0"/>
            <wp:positionH relativeFrom="margin">
              <wp:align>center</wp:align>
            </wp:positionH>
            <wp:positionV relativeFrom="paragraph">
              <wp:posOffset>424004</wp:posOffset>
            </wp:positionV>
            <wp:extent cx="4375785" cy="3373755"/>
            <wp:effectExtent l="0" t="0" r="5715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FA11I_sIRdwsOHZQXCClR7C0VmER705BEHzjdECwm60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4375785" cy="3373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93B6C" w:rsidRDefault="00A93B6C">
      <w:pPr>
        <w:bidi w:val="0"/>
        <w:jc w:val="left"/>
        <w:rPr>
          <w:ins w:id="467" w:author="Windows User" w:date="2015-10-04T12:46:00Z"/>
          <w:rFonts w:ascii="Arial Black" w:eastAsiaTheme="majorEastAsia" w:hAnsi="Arial Black" w:cs="B Titr"/>
          <w:sz w:val="32"/>
          <w:szCs w:val="32"/>
          <w:rtl/>
        </w:rPr>
      </w:pPr>
      <w:ins w:id="468" w:author="Windows User" w:date="2015-10-04T12:46:00Z">
        <w:r>
          <w:rPr>
            <w:szCs w:val="32"/>
            <w:rtl/>
          </w:rPr>
          <w:br w:type="page"/>
        </w:r>
      </w:ins>
    </w:p>
    <w:p w:rsidR="001D7A82" w:rsidRPr="00240911" w:rsidDel="00240911" w:rsidRDefault="001D7A82">
      <w:pPr>
        <w:pStyle w:val="Heading1"/>
        <w:rPr>
          <w:del w:id="469" w:author="Windows User" w:date="2015-10-01T16:08:00Z"/>
          <w:szCs w:val="32"/>
          <w:rtl/>
          <w:rPrChange w:id="470" w:author="Windows User" w:date="2015-10-01T16:09:00Z">
            <w:rPr>
              <w:del w:id="471" w:author="Windows User" w:date="2015-10-01T16:08:00Z"/>
              <w:rtl/>
            </w:rPr>
          </w:rPrChange>
        </w:rPr>
        <w:pPrChange w:id="472" w:author="Windows User" w:date="2015-10-01T16:09:00Z">
          <w:pPr/>
        </w:pPrChange>
      </w:pPr>
    </w:p>
    <w:p w:rsidR="001D7A82" w:rsidRPr="00240911" w:rsidDel="00240911" w:rsidRDefault="001D7A82">
      <w:pPr>
        <w:pStyle w:val="Heading1"/>
        <w:rPr>
          <w:del w:id="473" w:author="Windows User" w:date="2015-10-01T16:08:00Z"/>
          <w:szCs w:val="32"/>
          <w:rtl/>
          <w:rPrChange w:id="474" w:author="Windows User" w:date="2015-10-01T16:09:00Z">
            <w:rPr>
              <w:del w:id="475" w:author="Windows User" w:date="2015-10-01T16:08:00Z"/>
              <w:rtl/>
            </w:rPr>
          </w:rPrChange>
        </w:rPr>
        <w:pPrChange w:id="476" w:author="Windows User" w:date="2015-10-01T16:09:00Z">
          <w:pPr/>
        </w:pPrChange>
      </w:pPr>
    </w:p>
    <w:p w:rsidR="001D7A82" w:rsidRPr="00240911" w:rsidDel="001B3C7D" w:rsidRDefault="0015063E" w:rsidP="0018369B">
      <w:pPr>
        <w:pStyle w:val="Heading1"/>
        <w:rPr>
          <w:del w:id="477" w:author="Windows User" w:date="2015-10-01T23:03:00Z"/>
          <w:szCs w:val="32"/>
          <w:rtl/>
          <w:rPrChange w:id="478" w:author="Windows User" w:date="2015-10-01T16:09:00Z">
            <w:rPr>
              <w:del w:id="479" w:author="Windows User" w:date="2015-10-01T23:03:00Z"/>
              <w:rtl/>
            </w:rPr>
          </w:rPrChange>
        </w:rPr>
      </w:pPr>
      <w:del w:id="480" w:author="Windows User" w:date="2015-10-01T23:03:00Z">
        <w:r w:rsidRPr="00240911" w:rsidDel="001B3C7D">
          <w:rPr>
            <w:rFonts w:hint="eastAsia"/>
            <w:szCs w:val="32"/>
            <w:rtl/>
            <w:rPrChange w:id="481" w:author="Windows User" w:date="2015-10-01T16:09:00Z">
              <w:rPr>
                <w:rFonts w:hint="eastAsia"/>
                <w:rtl/>
              </w:rPr>
            </w:rPrChange>
          </w:rPr>
          <w:delText>آشنا</w:delText>
        </w:r>
        <w:r w:rsidRPr="00240911" w:rsidDel="001B3C7D">
          <w:rPr>
            <w:rFonts w:hint="cs"/>
            <w:szCs w:val="32"/>
            <w:rtl/>
            <w:rPrChange w:id="482" w:author="Windows User" w:date="2015-10-01T16:09:00Z">
              <w:rPr>
                <w:rFonts w:hint="cs"/>
                <w:rtl/>
              </w:rPr>
            </w:rPrChange>
          </w:rPr>
          <w:delText>یی</w:delText>
        </w:r>
        <w:r w:rsidRPr="00240911" w:rsidDel="001B3C7D">
          <w:rPr>
            <w:szCs w:val="32"/>
            <w:rtl/>
            <w:rPrChange w:id="483" w:author="Windows User" w:date="2015-10-01T16:09:00Z">
              <w:rPr>
                <w:rtl/>
              </w:rPr>
            </w:rPrChange>
          </w:rPr>
          <w:delText xml:space="preserve"> </w:delText>
        </w:r>
        <w:r w:rsidRPr="00240911" w:rsidDel="001B3C7D">
          <w:rPr>
            <w:rFonts w:hint="eastAsia"/>
            <w:szCs w:val="32"/>
            <w:rtl/>
            <w:rPrChange w:id="484" w:author="Windows User" w:date="2015-10-01T16:09:00Z">
              <w:rPr>
                <w:rFonts w:hint="eastAsia"/>
                <w:rtl/>
              </w:rPr>
            </w:rPrChange>
          </w:rPr>
          <w:delText>با</w:delText>
        </w:r>
        <w:r w:rsidRPr="00240911" w:rsidDel="001B3C7D">
          <w:rPr>
            <w:szCs w:val="32"/>
            <w:rtl/>
            <w:rPrChange w:id="485" w:author="Windows User" w:date="2015-10-01T16:09:00Z">
              <w:rPr>
                <w:rtl/>
              </w:rPr>
            </w:rPrChange>
          </w:rPr>
          <w:delText xml:space="preserve"> </w:delText>
        </w:r>
        <w:r w:rsidRPr="00240911" w:rsidDel="001B3C7D">
          <w:rPr>
            <w:rFonts w:hint="eastAsia"/>
            <w:szCs w:val="32"/>
            <w:rtl/>
            <w:rPrChange w:id="486" w:author="Windows User" w:date="2015-10-01T16:09:00Z">
              <w:rPr>
                <w:rFonts w:hint="eastAsia"/>
                <w:rtl/>
              </w:rPr>
            </w:rPrChange>
          </w:rPr>
          <w:delText>نرم</w:delText>
        </w:r>
        <w:r w:rsidRPr="00240911" w:rsidDel="001B3C7D">
          <w:rPr>
            <w:szCs w:val="32"/>
            <w:rtl/>
            <w:rPrChange w:id="487" w:author="Windows User" w:date="2015-10-01T16:09:00Z">
              <w:rPr>
                <w:rtl/>
              </w:rPr>
            </w:rPrChange>
          </w:rPr>
          <w:delText xml:space="preserve"> </w:delText>
        </w:r>
        <w:r w:rsidRPr="00240911" w:rsidDel="001B3C7D">
          <w:rPr>
            <w:rFonts w:hint="eastAsia"/>
            <w:szCs w:val="32"/>
            <w:rtl/>
            <w:rPrChange w:id="488" w:author="Windows User" w:date="2015-10-01T16:09:00Z">
              <w:rPr>
                <w:rFonts w:hint="eastAsia"/>
                <w:rtl/>
              </w:rPr>
            </w:rPrChange>
          </w:rPr>
          <w:delText>افزار</w:delText>
        </w:r>
      </w:del>
    </w:p>
    <w:p w:rsidR="0015063E" w:rsidDel="001B3C7D" w:rsidRDefault="0015063E" w:rsidP="000B78AC">
      <w:pPr>
        <w:rPr>
          <w:del w:id="489" w:author="Windows User" w:date="2015-10-01T23:03:00Z"/>
          <w:rtl/>
        </w:rPr>
      </w:pPr>
      <w:del w:id="490" w:author="Windows User" w:date="2015-10-01T23:03:00Z">
        <w:r w:rsidRPr="0015063E" w:rsidDel="001B3C7D">
          <w:rPr>
            <w:rFonts w:hint="cs"/>
            <w:rtl/>
          </w:rPr>
          <w:delText>یکی</w:delText>
        </w:r>
        <w:r w:rsidRPr="0015063E" w:rsidDel="001B3C7D">
          <w:rPr>
            <w:rtl/>
          </w:rPr>
          <w:delText xml:space="preserve"> از مزا</w:delText>
        </w:r>
        <w:r w:rsidRPr="0015063E" w:rsidDel="001B3C7D">
          <w:rPr>
            <w:rFonts w:hint="cs"/>
            <w:rtl/>
          </w:rPr>
          <w:delText>یای</w:delText>
        </w:r>
        <w:r w:rsidRPr="0015063E" w:rsidDel="001B3C7D">
          <w:rPr>
            <w:rtl/>
          </w:rPr>
          <w:delText xml:space="preserve"> پازج</w:delText>
        </w:r>
      </w:del>
      <w:del w:id="491" w:author="Windows User" w:date="2015-10-01T18:39:00Z">
        <w:r w:rsidDel="00252957">
          <w:rPr>
            <w:rFonts w:hint="cs"/>
            <w:rtl/>
          </w:rPr>
          <w:delText xml:space="preserve"> 1</w:delText>
        </w:r>
      </w:del>
      <w:del w:id="492" w:author="Windows User" w:date="2015-10-01T23:03:00Z">
        <w:r w:rsidRPr="0015063E" w:rsidDel="001B3C7D">
          <w:rPr>
            <w:rtl/>
          </w:rPr>
          <w:delText xml:space="preserve"> ا</w:delText>
        </w:r>
        <w:r w:rsidRPr="0015063E" w:rsidDel="001B3C7D">
          <w:rPr>
            <w:rFonts w:hint="cs"/>
            <w:rtl/>
          </w:rPr>
          <w:delText>ین</w:delText>
        </w:r>
        <w:r w:rsidRPr="0015063E" w:rsidDel="001B3C7D">
          <w:rPr>
            <w:rtl/>
          </w:rPr>
          <w:delText xml:space="preserve"> است که برا</w:delText>
        </w:r>
        <w:r w:rsidRPr="0015063E" w:rsidDel="001B3C7D">
          <w:rPr>
            <w:rFonts w:hint="cs"/>
            <w:rtl/>
          </w:rPr>
          <w:delText>ی</w:delText>
        </w:r>
        <w:r w:rsidRPr="0015063E" w:rsidDel="001B3C7D">
          <w:rPr>
            <w:rtl/>
          </w:rPr>
          <w:delText xml:space="preserve"> کارکردن با پازج، کاربر ن</w:delText>
        </w:r>
        <w:r w:rsidRPr="0015063E" w:rsidDel="001B3C7D">
          <w:rPr>
            <w:rFonts w:hint="cs"/>
            <w:rtl/>
          </w:rPr>
          <w:delText>یازی</w:delText>
        </w:r>
        <w:r w:rsidRPr="0015063E" w:rsidDel="001B3C7D">
          <w:rPr>
            <w:rtl/>
          </w:rPr>
          <w:delText xml:space="preserve"> به نصب و </w:delText>
        </w:r>
        <w:r w:rsidRPr="0015063E" w:rsidDel="001B3C7D">
          <w:rPr>
            <w:rFonts w:hint="cs"/>
            <w:rtl/>
          </w:rPr>
          <w:delText>یادگیری</w:delText>
        </w:r>
        <w:r w:rsidRPr="0015063E" w:rsidDel="001B3C7D">
          <w:rPr>
            <w:rtl/>
          </w:rPr>
          <w:delText xml:space="preserve"> ه</w:delText>
        </w:r>
        <w:r w:rsidRPr="0015063E" w:rsidDel="001B3C7D">
          <w:rPr>
            <w:rFonts w:hint="cs"/>
            <w:rtl/>
          </w:rPr>
          <w:delText>یچ</w:delText>
        </w:r>
        <w:r w:rsidRPr="0015063E" w:rsidDel="001B3C7D">
          <w:rPr>
            <w:rtl/>
          </w:rPr>
          <w:delText xml:space="preserve"> نرم افزار اضافه</w:delText>
        </w:r>
      </w:del>
      <w:del w:id="493" w:author="Windows User" w:date="2015-10-01T18:39:00Z">
        <w:r w:rsidRPr="0015063E" w:rsidDel="00252957">
          <w:rPr>
            <w:rtl/>
          </w:rPr>
          <w:delText xml:space="preserve"> </w:delText>
        </w:r>
      </w:del>
      <w:del w:id="494" w:author="Windows User" w:date="2015-10-01T23:03:00Z">
        <w:r w:rsidRPr="0015063E" w:rsidDel="001B3C7D">
          <w:rPr>
            <w:rtl/>
          </w:rPr>
          <w:delText>ا</w:delText>
        </w:r>
        <w:r w:rsidRPr="0015063E" w:rsidDel="001B3C7D">
          <w:rPr>
            <w:rFonts w:hint="cs"/>
            <w:rtl/>
          </w:rPr>
          <w:delText>ی</w:delText>
        </w:r>
        <w:r w:rsidRPr="0015063E" w:rsidDel="001B3C7D">
          <w:rPr>
            <w:rtl/>
          </w:rPr>
          <w:delText xml:space="preserve"> ندارد. کاف</w:delText>
        </w:r>
        <w:r w:rsidRPr="0015063E" w:rsidDel="001B3C7D">
          <w:rPr>
            <w:rFonts w:hint="cs"/>
            <w:rtl/>
          </w:rPr>
          <w:delText>ی</w:delText>
        </w:r>
        <w:r w:rsidRPr="0015063E" w:rsidDel="001B3C7D">
          <w:rPr>
            <w:rtl/>
          </w:rPr>
          <w:delText xml:space="preserve"> است از نرم افزار </w:delText>
        </w:r>
        <w:r w:rsidRPr="0015063E" w:rsidDel="001B3C7D">
          <w:delText>ISE</w:delText>
        </w:r>
        <w:r w:rsidRPr="0015063E" w:rsidDel="001B3C7D">
          <w:rPr>
            <w:rtl/>
          </w:rPr>
          <w:delText xml:space="preserve"> برا</w:delText>
        </w:r>
        <w:r w:rsidRPr="0015063E" w:rsidDel="001B3C7D">
          <w:rPr>
            <w:rFonts w:hint="cs"/>
            <w:rtl/>
          </w:rPr>
          <w:delText>ی</w:delText>
        </w:r>
        <w:r w:rsidRPr="0015063E" w:rsidDel="001B3C7D">
          <w:rPr>
            <w:rtl/>
          </w:rPr>
          <w:delText xml:space="preserve"> توسعه کد و برنامه</w:delText>
        </w:r>
      </w:del>
      <w:del w:id="495" w:author="Windows User" w:date="2015-10-01T18:40:00Z">
        <w:r w:rsidRPr="0015063E" w:rsidDel="00252957">
          <w:rPr>
            <w:rtl/>
          </w:rPr>
          <w:delText xml:space="preserve"> </w:delText>
        </w:r>
      </w:del>
      <w:del w:id="496" w:author="Windows User" w:date="2015-10-01T23:03:00Z">
        <w:r w:rsidRPr="0015063E" w:rsidDel="001B3C7D">
          <w:rPr>
            <w:rtl/>
          </w:rPr>
          <w:delText>ر</w:delText>
        </w:r>
        <w:r w:rsidRPr="0015063E" w:rsidDel="001B3C7D">
          <w:rPr>
            <w:rFonts w:hint="cs"/>
            <w:rtl/>
          </w:rPr>
          <w:delText>یزی</w:delText>
        </w:r>
        <w:r w:rsidRPr="0015063E" w:rsidDel="001B3C7D">
          <w:rPr>
            <w:rtl/>
          </w:rPr>
          <w:delText xml:space="preserve"> پازج استفاده شود. در </w:delText>
        </w:r>
        <w:r w:rsidDel="001B3C7D">
          <w:rPr>
            <w:rFonts w:hint="cs"/>
            <w:rtl/>
          </w:rPr>
          <w:delText>بخش های بعدی،</w:delText>
        </w:r>
        <w:r w:rsidRPr="0015063E" w:rsidDel="001B3C7D">
          <w:rPr>
            <w:rtl/>
          </w:rPr>
          <w:delText xml:space="preserve"> نحوه </w:delText>
        </w:r>
        <w:r w:rsidDel="001B3C7D">
          <w:rPr>
            <w:rFonts w:hint="cs"/>
            <w:rtl/>
          </w:rPr>
          <w:delText xml:space="preserve">طراحی و برنامه ریزی بورد پازج 1 در نرم افزار </w:delText>
        </w:r>
        <w:r w:rsidDel="001B3C7D">
          <w:delText>ISE</w:delText>
        </w:r>
        <w:r w:rsidR="009A586E" w:rsidDel="001B3C7D">
          <w:rPr>
            <w:rFonts w:hint="cs"/>
            <w:rtl/>
          </w:rPr>
          <w:delText>،</w:delText>
        </w:r>
        <w:r w:rsidDel="001B3C7D">
          <w:rPr>
            <w:rFonts w:hint="cs"/>
            <w:rtl/>
          </w:rPr>
          <w:delText xml:space="preserve"> </w:delText>
        </w:r>
        <w:r w:rsidRPr="0015063E" w:rsidDel="001B3C7D">
          <w:rPr>
            <w:rtl/>
          </w:rPr>
          <w:delText>به صور</w:delText>
        </w:r>
        <w:r w:rsidDel="001B3C7D">
          <w:rPr>
            <w:rFonts w:hint="cs"/>
            <w:rtl/>
          </w:rPr>
          <w:delText>ت</w:delText>
        </w:r>
        <w:r w:rsidRPr="0015063E" w:rsidDel="001B3C7D">
          <w:rPr>
            <w:rtl/>
          </w:rPr>
          <w:delText xml:space="preserve"> مرحله به مرحله </w:delText>
        </w:r>
        <w:r w:rsidDel="001B3C7D">
          <w:rPr>
            <w:rFonts w:hint="cs"/>
            <w:rtl/>
          </w:rPr>
          <w:delText>ارائه خواهد شد</w:delText>
        </w:r>
        <w:r w:rsidRPr="0015063E" w:rsidDel="001B3C7D">
          <w:rPr>
            <w:rtl/>
          </w:rPr>
          <w:delText>.</w:delText>
        </w:r>
      </w:del>
    </w:p>
    <w:p w:rsidR="001347EE" w:rsidRPr="00240911" w:rsidRDefault="001347EE" w:rsidP="00611C49">
      <w:pPr>
        <w:pStyle w:val="Heading1"/>
        <w:rPr>
          <w:szCs w:val="32"/>
          <w:rtl/>
          <w:rPrChange w:id="497" w:author="Windows User" w:date="2015-10-01T16:09:00Z">
            <w:rPr>
              <w:rtl/>
            </w:rPr>
          </w:rPrChange>
        </w:rPr>
      </w:pPr>
      <w:bookmarkStart w:id="498" w:name="_Toc432030597"/>
      <w:r w:rsidRPr="00240911">
        <w:rPr>
          <w:rFonts w:hint="eastAsia"/>
          <w:szCs w:val="32"/>
          <w:rtl/>
          <w:rPrChange w:id="499" w:author="Windows User" w:date="2015-10-01T16:09:00Z">
            <w:rPr>
              <w:rFonts w:hint="eastAsia"/>
              <w:rtl/>
            </w:rPr>
          </w:rPrChange>
        </w:rPr>
        <w:t>آشنا</w:t>
      </w:r>
      <w:r w:rsidRPr="00240911">
        <w:rPr>
          <w:rFonts w:hint="cs"/>
          <w:szCs w:val="32"/>
          <w:rtl/>
          <w:rPrChange w:id="500" w:author="Windows User" w:date="2015-10-01T16:09:00Z">
            <w:rPr>
              <w:rFonts w:hint="cs"/>
              <w:rtl/>
            </w:rPr>
          </w:rPrChange>
        </w:rPr>
        <w:t>یی</w:t>
      </w:r>
      <w:r w:rsidRPr="00240911">
        <w:rPr>
          <w:szCs w:val="32"/>
          <w:rtl/>
          <w:rPrChange w:id="501" w:author="Windows User" w:date="2015-10-01T16:09:00Z">
            <w:rPr>
              <w:rtl/>
            </w:rPr>
          </w:rPrChange>
        </w:rPr>
        <w:t xml:space="preserve"> </w:t>
      </w:r>
      <w:r w:rsidRPr="00240911">
        <w:rPr>
          <w:rFonts w:hint="eastAsia"/>
          <w:szCs w:val="32"/>
          <w:rtl/>
          <w:rPrChange w:id="502" w:author="Windows User" w:date="2015-10-01T16:09:00Z">
            <w:rPr>
              <w:rFonts w:hint="eastAsia"/>
              <w:rtl/>
            </w:rPr>
          </w:rPrChange>
        </w:rPr>
        <w:t>با</w:t>
      </w:r>
      <w:r w:rsidRPr="00240911">
        <w:rPr>
          <w:szCs w:val="32"/>
          <w:rtl/>
          <w:rPrChange w:id="503" w:author="Windows User" w:date="2015-10-01T16:09:00Z">
            <w:rPr>
              <w:rtl/>
            </w:rPr>
          </w:rPrChange>
        </w:rPr>
        <w:t xml:space="preserve"> </w:t>
      </w:r>
      <w:r w:rsidRPr="00240911">
        <w:rPr>
          <w:rFonts w:hint="eastAsia"/>
          <w:szCs w:val="32"/>
          <w:rtl/>
          <w:rPrChange w:id="504" w:author="Windows User" w:date="2015-10-01T16:09:00Z">
            <w:rPr>
              <w:rFonts w:hint="eastAsia"/>
              <w:rtl/>
            </w:rPr>
          </w:rPrChange>
        </w:rPr>
        <w:t>سخت</w:t>
      </w:r>
      <w:r w:rsidRPr="00240911">
        <w:rPr>
          <w:szCs w:val="32"/>
          <w:rtl/>
          <w:rPrChange w:id="505" w:author="Windows User" w:date="2015-10-01T16:09:00Z">
            <w:rPr>
              <w:rtl/>
            </w:rPr>
          </w:rPrChange>
        </w:rPr>
        <w:t xml:space="preserve"> </w:t>
      </w:r>
      <w:r w:rsidRPr="00240911">
        <w:rPr>
          <w:rFonts w:hint="eastAsia"/>
          <w:szCs w:val="32"/>
          <w:rtl/>
          <w:rPrChange w:id="506" w:author="Windows User" w:date="2015-10-01T16:09:00Z">
            <w:rPr>
              <w:rFonts w:hint="eastAsia"/>
              <w:rtl/>
            </w:rPr>
          </w:rPrChange>
        </w:rPr>
        <w:t>افزار</w:t>
      </w:r>
      <w:bookmarkEnd w:id="498"/>
    </w:p>
    <w:p w:rsidR="001347EE" w:rsidRDefault="001347EE">
      <w:pPr>
        <w:rPr>
          <w:rtl/>
        </w:rPr>
        <w:pPrChange w:id="507" w:author="Windows User" w:date="2015-10-08T14:25:00Z">
          <w:pPr/>
        </w:pPrChange>
      </w:pPr>
      <w:r>
        <w:rPr>
          <w:rtl/>
        </w:rPr>
        <w:t>بورد</w:t>
      </w:r>
      <w:r w:rsidR="00B957C1">
        <w:rPr>
          <w:rFonts w:hint="cs"/>
          <w:rtl/>
        </w:rPr>
        <w:t xml:space="preserve"> پازج 1</w:t>
      </w:r>
      <w:r>
        <w:rPr>
          <w:rtl/>
        </w:rPr>
        <w:t xml:space="preserve"> بر مبنا</w:t>
      </w:r>
      <w:r>
        <w:rPr>
          <w:rFonts w:hint="cs"/>
          <w:rtl/>
        </w:rPr>
        <w:t>ی</w:t>
      </w:r>
      <w:r>
        <w:rPr>
          <w:rtl/>
        </w:rPr>
        <w:t xml:space="preserve"> تراشه‌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Xilinx SPARTAN-6</w:t>
      </w:r>
      <w:r>
        <w:rPr>
          <w:rtl/>
        </w:rPr>
        <w:t xml:space="preserve"> بنا شده و دارا</w:t>
      </w:r>
      <w:r>
        <w:rPr>
          <w:rFonts w:hint="cs"/>
          <w:rtl/>
        </w:rPr>
        <w:t>ی</w:t>
      </w:r>
      <w:r>
        <w:rPr>
          <w:rtl/>
        </w:rPr>
        <w:t xml:space="preserve"> پرورگرامر </w:t>
      </w:r>
      <w:r>
        <w:t>USB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tl/>
        </w:rPr>
        <w:t xml:space="preserve"> بورد است. از د</w:t>
      </w:r>
      <w:r>
        <w:rPr>
          <w:rFonts w:hint="cs"/>
          <w:rtl/>
        </w:rPr>
        <w:t>یگر</w:t>
      </w:r>
      <w:r>
        <w:rPr>
          <w:rtl/>
        </w:rPr>
        <w:t xml:space="preserve"> امکانات ا</w:t>
      </w:r>
      <w:r>
        <w:rPr>
          <w:rFonts w:hint="cs"/>
          <w:rtl/>
        </w:rPr>
        <w:t>ین</w:t>
      </w:r>
      <w:r>
        <w:rPr>
          <w:rtl/>
        </w:rPr>
        <w:t xml:space="preserve"> بورد م</w:t>
      </w:r>
      <w:r>
        <w:rPr>
          <w:rFonts w:hint="cs"/>
          <w:rtl/>
        </w:rPr>
        <w:t>ی‌توان</w:t>
      </w:r>
      <w:r>
        <w:rPr>
          <w:rtl/>
        </w:rPr>
        <w:t xml:space="preserve"> به حافظه‌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SRAM</w:t>
      </w:r>
      <w:r>
        <w:rPr>
          <w:rtl/>
        </w:rPr>
        <w:t xml:space="preserve"> با ظرف</w:t>
      </w:r>
      <w:r>
        <w:rPr>
          <w:rFonts w:hint="cs"/>
          <w:rtl/>
        </w:rPr>
        <w:t>یت</w:t>
      </w:r>
      <w:r>
        <w:rPr>
          <w:rtl/>
        </w:rPr>
        <w:t xml:space="preserve"> </w:t>
      </w:r>
      <w:r>
        <w:t>512KB</w:t>
      </w:r>
      <w:r>
        <w:rPr>
          <w:rtl/>
        </w:rPr>
        <w:t xml:space="preserve">، درگاه </w:t>
      </w:r>
      <w:r>
        <w:t>USB</w:t>
      </w:r>
      <w:r>
        <w:rPr>
          <w:rtl/>
        </w:rPr>
        <w:t xml:space="preserve"> با سرعت ارتباط</w:t>
      </w:r>
      <w:r>
        <w:rPr>
          <w:rFonts w:hint="cs"/>
          <w:rtl/>
        </w:rPr>
        <w:t>ی</w:t>
      </w:r>
      <w:r>
        <w:rPr>
          <w:rtl/>
        </w:rPr>
        <w:t xml:space="preserve"> حداکثر </w:t>
      </w:r>
      <w:r>
        <w:t>10MB/s</w:t>
      </w:r>
      <w:r>
        <w:rPr>
          <w:rtl/>
        </w:rPr>
        <w:t xml:space="preserve"> و همچن</w:t>
      </w:r>
      <w:r>
        <w:rPr>
          <w:rFonts w:hint="cs"/>
          <w:rtl/>
        </w:rPr>
        <w:t xml:space="preserve">ین </w:t>
      </w:r>
      <w:r>
        <w:t>64Mbit</w:t>
      </w:r>
      <w:r>
        <w:rPr>
          <w:rtl/>
        </w:rPr>
        <w:t xml:space="preserve"> حافظه‌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Flash</w:t>
      </w:r>
      <w:r>
        <w:rPr>
          <w:rtl/>
        </w:rPr>
        <w:t xml:space="preserve"> جهت ذخ</w:t>
      </w:r>
      <w:r>
        <w:rPr>
          <w:rFonts w:hint="cs"/>
          <w:rtl/>
        </w:rPr>
        <w:t>یره‌ی</w:t>
      </w:r>
      <w:r>
        <w:rPr>
          <w:rtl/>
        </w:rPr>
        <w:t xml:space="preserve"> برنامه‌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FPGA</w:t>
      </w:r>
      <w:r>
        <w:rPr>
          <w:rtl/>
        </w:rPr>
        <w:t xml:space="preserve"> اشاره ن</w:t>
      </w:r>
      <w:r>
        <w:rPr>
          <w:rFonts w:hint="cs"/>
          <w:rtl/>
        </w:rPr>
        <w:t>مود</w:t>
      </w:r>
      <w:r>
        <w:rPr>
          <w:rtl/>
        </w:rPr>
        <w:t>.</w:t>
      </w:r>
      <w:r w:rsidR="00B957C1">
        <w:rPr>
          <w:rFonts w:hint="cs"/>
          <w:rtl/>
        </w:rPr>
        <w:t xml:space="preserve"> </w:t>
      </w:r>
      <w:del w:id="508" w:author="Windows User" w:date="2015-10-08T14:25:00Z">
        <w:r w:rsidR="00B957C1" w:rsidDel="0049772D">
          <w:rPr>
            <w:rFonts w:hint="cs"/>
            <w:rtl/>
          </w:rPr>
          <w:delText xml:space="preserve">در ادامه </w:delText>
        </w:r>
      </w:del>
      <w:ins w:id="509" w:author="Windows User" w:date="2015-10-08T14:24:00Z">
        <w:r w:rsidR="0049772D">
          <w:rPr>
            <w:rFonts w:hint="cs"/>
            <w:rtl/>
          </w:rPr>
          <w:t xml:space="preserve">ویژگی‌های </w:t>
        </w:r>
      </w:ins>
      <w:del w:id="510" w:author="Windows User" w:date="2015-10-08T14:24:00Z">
        <w:r w:rsidR="00B957C1" w:rsidDel="0049772D">
          <w:rPr>
            <w:rFonts w:hint="cs"/>
            <w:rtl/>
          </w:rPr>
          <w:delText>امکانات و ویژگی های</w:delText>
        </w:r>
      </w:del>
      <w:ins w:id="511" w:author="Windows User" w:date="2015-10-08T14:24:00Z">
        <w:r w:rsidR="0049772D">
          <w:rPr>
            <w:rFonts w:hint="cs"/>
            <w:rtl/>
          </w:rPr>
          <w:t>اصلی</w:t>
        </w:r>
      </w:ins>
      <w:r w:rsidR="00B957C1">
        <w:rPr>
          <w:rFonts w:hint="cs"/>
          <w:rtl/>
        </w:rPr>
        <w:t xml:space="preserve"> پازج</w:t>
      </w:r>
      <w:ins w:id="512" w:author="Windows User" w:date="2015-10-08T14:25:00Z">
        <w:r w:rsidR="0049772D">
          <w:rPr>
            <w:rFonts w:hint="cs"/>
            <w:rtl/>
          </w:rPr>
          <w:t>-</w:t>
        </w:r>
      </w:ins>
      <w:del w:id="513" w:author="Windows User" w:date="2015-10-08T14:25:00Z">
        <w:r w:rsidR="00B957C1" w:rsidDel="0049772D">
          <w:rPr>
            <w:rFonts w:hint="cs"/>
            <w:rtl/>
          </w:rPr>
          <w:delText xml:space="preserve"> </w:delText>
        </w:r>
      </w:del>
      <w:r w:rsidR="00B957C1">
        <w:rPr>
          <w:rFonts w:hint="cs"/>
          <w:rtl/>
        </w:rPr>
        <w:t xml:space="preserve">1 </w:t>
      </w:r>
      <w:ins w:id="514" w:author="Windows User" w:date="2015-10-08T14:29:00Z">
        <w:r w:rsidR="0049772D">
          <w:rPr>
            <w:rFonts w:hint="cs"/>
            <w:rtl/>
          </w:rPr>
          <w:t xml:space="preserve">بطور خلاصه </w:t>
        </w:r>
      </w:ins>
      <w:del w:id="515" w:author="Windows User" w:date="2015-10-08T14:24:00Z">
        <w:r w:rsidR="00B957C1" w:rsidDel="0049772D">
          <w:rPr>
            <w:rFonts w:hint="cs"/>
            <w:rtl/>
          </w:rPr>
          <w:delText>نشان داده شده است.</w:delText>
        </w:r>
      </w:del>
      <w:ins w:id="516" w:author="Windows User" w:date="2015-10-08T14:25:00Z">
        <w:r w:rsidR="0049772D">
          <w:rPr>
            <w:rFonts w:hint="cs"/>
            <w:rtl/>
          </w:rPr>
          <w:t>عبارتند از:</w:t>
        </w:r>
      </w:ins>
    </w:p>
    <w:p w:rsidR="001347EE" w:rsidRDefault="001347EE" w:rsidP="0018369B">
      <w:pPr>
        <w:pStyle w:val="ListParagraph"/>
        <w:numPr>
          <w:ilvl w:val="0"/>
          <w:numId w:val="1"/>
        </w:numPr>
        <w:rPr>
          <w:rtl/>
        </w:rPr>
      </w:pPr>
      <w:r>
        <w:rPr>
          <w:rtl/>
        </w:rPr>
        <w:t>تراشه‌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Xilinx Spartan6-LX9</w:t>
      </w:r>
    </w:p>
    <w:p w:rsidR="001347EE" w:rsidRDefault="001347EE" w:rsidP="000B78AC">
      <w:pPr>
        <w:pStyle w:val="ListParagraph"/>
        <w:numPr>
          <w:ilvl w:val="0"/>
          <w:numId w:val="1"/>
        </w:numPr>
        <w:rPr>
          <w:rtl/>
        </w:rPr>
      </w:pPr>
      <w:r>
        <w:rPr>
          <w:rtl/>
        </w:rPr>
        <w:t xml:space="preserve">پروگرامر </w:t>
      </w:r>
      <w:r>
        <w:t>USB</w:t>
      </w:r>
      <w:r>
        <w:rPr>
          <w:rtl/>
        </w:rPr>
        <w:t xml:space="preserve"> رو</w:t>
      </w:r>
      <w:r>
        <w:rPr>
          <w:rFonts w:hint="cs"/>
          <w:rtl/>
        </w:rPr>
        <w:t>ی</w:t>
      </w:r>
      <w:r>
        <w:rPr>
          <w:rtl/>
        </w:rPr>
        <w:t xml:space="preserve"> بورد با قابل</w:t>
      </w:r>
      <w:r>
        <w:rPr>
          <w:rFonts w:hint="cs"/>
          <w:rtl/>
        </w:rPr>
        <w:t>یت</w:t>
      </w:r>
      <w:r>
        <w:rPr>
          <w:rtl/>
        </w:rPr>
        <w:t xml:space="preserve"> پشت</w:t>
      </w:r>
      <w:r>
        <w:rPr>
          <w:rFonts w:hint="cs"/>
          <w:rtl/>
        </w:rPr>
        <w:t>یبانی</w:t>
      </w:r>
      <w:r>
        <w:rPr>
          <w:rtl/>
        </w:rPr>
        <w:t xml:space="preserve"> توسط مجموعه‌</w:t>
      </w:r>
      <w:r>
        <w:rPr>
          <w:rFonts w:hint="cs"/>
          <w:rtl/>
        </w:rPr>
        <w:t>ی</w:t>
      </w:r>
      <w:r>
        <w:rPr>
          <w:rtl/>
        </w:rPr>
        <w:t xml:space="preserve"> نرم‌افزار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Xilinx</w:t>
      </w:r>
    </w:p>
    <w:p w:rsidR="001347EE" w:rsidRDefault="001347EE" w:rsidP="00611C49">
      <w:pPr>
        <w:pStyle w:val="ListParagraph"/>
        <w:numPr>
          <w:ilvl w:val="0"/>
          <w:numId w:val="1"/>
        </w:numPr>
        <w:rPr>
          <w:rtl/>
        </w:rPr>
      </w:pPr>
      <w:r>
        <w:t>4Mbit</w:t>
      </w:r>
      <w:r>
        <w:rPr>
          <w:rtl/>
        </w:rPr>
        <w:t xml:space="preserve"> حافظه‌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SRAM</w:t>
      </w:r>
      <w:r>
        <w:rPr>
          <w:rtl/>
        </w:rPr>
        <w:t xml:space="preserve"> تراشه‌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IS61WV5128BLL</w:t>
      </w:r>
      <w:r>
        <w:rPr>
          <w:rtl/>
        </w:rPr>
        <w:t>)</w:t>
      </w:r>
    </w:p>
    <w:p w:rsidR="001347EE" w:rsidRDefault="001347EE" w:rsidP="00611C49">
      <w:pPr>
        <w:pStyle w:val="ListParagraph"/>
        <w:numPr>
          <w:ilvl w:val="0"/>
          <w:numId w:val="1"/>
        </w:numPr>
        <w:rPr>
          <w:rtl/>
        </w:rPr>
      </w:pPr>
      <w:r>
        <w:rPr>
          <w:rtl/>
        </w:rPr>
        <w:t xml:space="preserve">واسط </w:t>
      </w:r>
      <w:r>
        <w:t>USB 2.0</w:t>
      </w:r>
      <w:r>
        <w:rPr>
          <w:rtl/>
        </w:rPr>
        <w:t xml:space="preserve"> با سرعت حداکثر </w:t>
      </w:r>
      <w:r w:rsidR="00F206BF">
        <w:t>10</w:t>
      </w:r>
      <w:r>
        <w:t>MB/s</w:t>
      </w:r>
      <w:r>
        <w:rPr>
          <w:rtl/>
        </w:rPr>
        <w:t xml:space="preserve">  تراشه‌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FT2232H</w:t>
      </w:r>
      <w:r>
        <w:rPr>
          <w:rtl/>
        </w:rPr>
        <w:t>)</w:t>
      </w:r>
    </w:p>
    <w:p w:rsidR="001347EE" w:rsidRDefault="001347EE" w:rsidP="00611C49">
      <w:pPr>
        <w:pStyle w:val="ListParagraph"/>
        <w:numPr>
          <w:ilvl w:val="0"/>
          <w:numId w:val="1"/>
        </w:numPr>
        <w:rPr>
          <w:rtl/>
        </w:rPr>
      </w:pPr>
      <w:r>
        <w:rPr>
          <w:rtl/>
        </w:rPr>
        <w:t>حافظه‌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Flash</w:t>
      </w:r>
      <w:r>
        <w:rPr>
          <w:rtl/>
        </w:rPr>
        <w:t xml:space="preserve"> با ظرف</w:t>
      </w:r>
      <w:r>
        <w:rPr>
          <w:rFonts w:hint="cs"/>
          <w:rtl/>
        </w:rPr>
        <w:t>یت</w:t>
      </w:r>
      <w:r>
        <w:rPr>
          <w:rtl/>
        </w:rPr>
        <w:t xml:space="preserve"> </w:t>
      </w:r>
      <w:r w:rsidR="00F206BF">
        <w:t>64</w:t>
      </w:r>
      <w:r>
        <w:t>Mbit</w:t>
      </w:r>
      <w:r>
        <w:rPr>
          <w:rtl/>
        </w:rPr>
        <w:t xml:space="preserve">  </w:t>
      </w:r>
      <w:ins w:id="517" w:author="Windows User" w:date="2015-10-08T14:28:00Z">
        <w:r w:rsidR="0049772D">
          <w:rPr>
            <w:rFonts w:hint="cs"/>
            <w:rtl/>
          </w:rPr>
          <w:t>ج</w:t>
        </w:r>
      </w:ins>
      <w:r>
        <w:rPr>
          <w:rtl/>
        </w:rPr>
        <w:t>هت ذخ</w:t>
      </w:r>
      <w:r>
        <w:rPr>
          <w:rFonts w:hint="cs"/>
          <w:rtl/>
        </w:rPr>
        <w:t>یره</w:t>
      </w:r>
      <w:r>
        <w:rPr>
          <w:rtl/>
        </w:rPr>
        <w:t xml:space="preserve"> برنامه‌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FPGA</w:t>
      </w:r>
      <w:r>
        <w:rPr>
          <w:rtl/>
        </w:rPr>
        <w:t xml:space="preserve"> تراشه‌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W25Q64</w:t>
      </w:r>
      <w:r>
        <w:rPr>
          <w:rtl/>
        </w:rPr>
        <w:t>)</w:t>
      </w:r>
    </w:p>
    <w:p w:rsidR="001347EE" w:rsidRDefault="001347EE" w:rsidP="00C7370B">
      <w:pPr>
        <w:pStyle w:val="ListParagraph"/>
        <w:numPr>
          <w:ilvl w:val="0"/>
          <w:numId w:val="1"/>
        </w:numPr>
        <w:rPr>
          <w:rtl/>
        </w:rPr>
      </w:pPr>
      <w:r>
        <w:rPr>
          <w:rtl/>
        </w:rPr>
        <w:t>48 پ</w:t>
      </w:r>
      <w:r>
        <w:rPr>
          <w:rFonts w:hint="cs"/>
          <w:rtl/>
        </w:rPr>
        <w:t>ین</w:t>
      </w:r>
      <w:r>
        <w:rPr>
          <w:rtl/>
        </w:rPr>
        <w:t xml:space="preserve"> ورود</w:t>
      </w:r>
      <w:r>
        <w:rPr>
          <w:rFonts w:hint="cs"/>
          <w:rtl/>
        </w:rPr>
        <w:t>ی</w:t>
      </w:r>
      <w:r>
        <w:rPr>
          <w:rtl/>
        </w:rPr>
        <w:t>/خروج</w:t>
      </w:r>
      <w:r>
        <w:rPr>
          <w:rFonts w:hint="cs"/>
          <w:rtl/>
        </w:rPr>
        <w:t>ی</w:t>
      </w:r>
      <w:r>
        <w:rPr>
          <w:rtl/>
        </w:rPr>
        <w:t xml:space="preserve"> همه منظوره</w:t>
      </w:r>
    </w:p>
    <w:p w:rsidR="001347EE" w:rsidRDefault="001347EE" w:rsidP="005B6903">
      <w:pPr>
        <w:pStyle w:val="ListParagraph"/>
        <w:numPr>
          <w:ilvl w:val="0"/>
          <w:numId w:val="1"/>
        </w:numPr>
        <w:rPr>
          <w:rtl/>
        </w:rPr>
      </w:pPr>
      <w:r>
        <w:rPr>
          <w:rtl/>
        </w:rPr>
        <w:t>توسعه‌</w:t>
      </w:r>
      <w:r>
        <w:rPr>
          <w:rFonts w:hint="cs"/>
          <w:rtl/>
        </w:rPr>
        <w:t>ی</w:t>
      </w:r>
      <w:r>
        <w:rPr>
          <w:rtl/>
        </w:rPr>
        <w:t xml:space="preserve"> وسائل جانب</w:t>
      </w:r>
      <w:r>
        <w:rPr>
          <w:rFonts w:hint="cs"/>
          <w:rtl/>
        </w:rPr>
        <w:t>ی</w:t>
      </w:r>
      <w:r>
        <w:rPr>
          <w:rtl/>
        </w:rPr>
        <w:t xml:space="preserve"> (</w:t>
      </w:r>
      <w:r>
        <w:t>peripheral</w:t>
      </w:r>
      <w:r>
        <w:rPr>
          <w:rtl/>
        </w:rPr>
        <w:t>) از طر</w:t>
      </w:r>
      <w:r>
        <w:rPr>
          <w:rFonts w:hint="cs"/>
          <w:rtl/>
        </w:rPr>
        <w:t>یق</w:t>
      </w:r>
      <w:r>
        <w:rPr>
          <w:rtl/>
        </w:rPr>
        <w:t xml:space="preserve"> کانکتور بال (</w:t>
      </w:r>
      <w:r>
        <w:t>Wing</w:t>
      </w:r>
      <w:r>
        <w:rPr>
          <w:rtl/>
        </w:rPr>
        <w:t>)</w:t>
      </w:r>
    </w:p>
    <w:p w:rsidR="001347EE" w:rsidRDefault="001347EE" w:rsidP="0078710B">
      <w:pPr>
        <w:pStyle w:val="ListParagraph"/>
        <w:numPr>
          <w:ilvl w:val="0"/>
          <w:numId w:val="1"/>
        </w:numPr>
      </w:pPr>
      <w:r>
        <w:rPr>
          <w:rtl/>
        </w:rPr>
        <w:t>اس</w:t>
      </w:r>
      <w:r>
        <w:rPr>
          <w:rFonts w:hint="cs"/>
          <w:rtl/>
        </w:rPr>
        <w:t>یلاتور</w:t>
      </w:r>
      <w:r>
        <w:rPr>
          <w:rtl/>
        </w:rPr>
        <w:t xml:space="preserve"> </w:t>
      </w:r>
      <w:r w:rsidR="00F206BF">
        <w:t>24</w:t>
      </w:r>
      <w:r>
        <w:t>MHz</w:t>
      </w:r>
    </w:p>
    <w:p w:rsidR="002A2E42" w:rsidRDefault="006A51BC">
      <w:pPr>
        <w:jc w:val="left"/>
        <w:rPr>
          <w:rtl/>
        </w:rPr>
        <w:pPrChange w:id="518" w:author="Windows User" w:date="2015-10-08T14:25:00Z">
          <w:pPr>
            <w:jc w:val="left"/>
          </w:pPr>
        </w:pPrChange>
      </w:pPr>
      <w:ins w:id="519" w:author="Windows User" w:date="2015-10-08T00:21:00Z">
        <w:r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781120" behindDoc="0" locked="0" layoutInCell="1" allowOverlap="1" wp14:anchorId="4F6D0760" wp14:editId="24C0D773">
                  <wp:simplePos x="0" y="0"/>
                  <wp:positionH relativeFrom="margin">
                    <wp:posOffset>995680</wp:posOffset>
                  </wp:positionH>
                  <wp:positionV relativeFrom="paragraph">
                    <wp:posOffset>4782617</wp:posOffset>
                  </wp:positionV>
                  <wp:extent cx="3952240" cy="635"/>
                  <wp:effectExtent l="0" t="0" r="0" b="1905"/>
                  <wp:wrapTopAndBottom/>
                  <wp:docPr id="100" name="Text Box 10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952240" cy="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368A5" w:rsidRPr="00DB7D7E" w:rsidRDefault="008368A5">
                              <w:pPr>
                                <w:pStyle w:val="Caption"/>
                                <w:rPr>
                                  <w:noProof/>
                                </w:rPr>
                                <w:pPrChange w:id="520" w:author="Windows User" w:date="2015-10-08T14:27:00Z">
                                  <w:pPr/>
                                </w:pPrChange>
                              </w:pPr>
                              <w:bookmarkStart w:id="521" w:name="_Ref432077701"/>
                              <w:ins w:id="522" w:author="Windows User" w:date="2015-10-08T00:21:00Z">
                                <w:r>
                                  <w:rPr>
                                    <w:rtl/>
                                  </w:rPr>
                                  <w:t xml:space="preserve">شکل </w:t>
                                </w:r>
                                <w:r>
                                  <w:rPr>
                                    <w:rtl/>
                                  </w:rPr>
                                  <w:fldChar w:fldCharType="begin"/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  <w:r>
                                  <w:instrText>SEQ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شکل \* </w:instrText>
                                </w:r>
                                <w:r>
                                  <w:instrText>ARABIC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</w:ins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ins w:id="523" w:author="Avionics" w:date="2015-10-08T00:17:00Z">
                                <w:r w:rsidR="0080164D">
                                  <w:rPr>
                                    <w:noProof/>
                                    <w:rtl/>
                                  </w:rPr>
                                  <w:t>2</w:t>
                                </w:r>
                              </w:ins>
                              <w:ins w:id="524" w:author="Windows User" w:date="2015-10-08T00:21:00Z">
                                <w:r>
                                  <w:rPr>
                                    <w:rtl/>
                                  </w:rPr>
                                  <w:fldChar w:fldCharType="end"/>
                                </w:r>
                                <w:bookmarkEnd w:id="521"/>
                                <w:r>
                                  <w:rPr>
                                    <w:rFonts w:hint="cs"/>
                                    <w:rtl/>
                                  </w:rPr>
                                  <w:t xml:space="preserve">: بورد پازج-1 </w:t>
                                </w:r>
                              </w:ins>
                              <w:ins w:id="525" w:author="Windows User" w:date="2015-10-08T14:26:00Z">
                                <w:r w:rsidR="0049772D">
                                  <w:rPr>
                                    <w:rFonts w:hint="cs"/>
                                    <w:rtl/>
                                  </w:rPr>
                                  <w:t>با ذکر جزئیات</w:t>
                                </w:r>
                              </w:ins>
                              <w:ins w:id="526" w:author="Windows User" w:date="2015-10-08T00:21:00Z">
                                <w:r>
                                  <w:rPr>
                                    <w:rFonts w:hint="cs"/>
                                    <w:rtl/>
                                  </w:rPr>
                                  <w:t xml:space="preserve"> </w:t>
                                </w:r>
                              </w:ins>
                              <w:ins w:id="527" w:author="Windows User" w:date="2015-10-08T14:27:00Z">
                                <w:r w:rsidR="0049772D">
                                  <w:rPr>
                                    <w:rFonts w:hint="cs"/>
                                    <w:rtl/>
                                  </w:rPr>
                                  <w:t>قسمت‌های</w:t>
                                </w:r>
                              </w:ins>
                              <w:ins w:id="528" w:author="Windows User" w:date="2015-10-08T00:21:00Z">
                                <w:r>
                                  <w:rPr>
                                    <w:rFonts w:hint="cs"/>
                                    <w:rtl/>
                                  </w:rPr>
                                  <w:t xml:space="preserve"> مختلف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4F6D0760" id="Text Box 100" o:spid="_x0000_s1028" type="#_x0000_t202" style="position:absolute;left:0;text-align:left;margin-left:78.4pt;margin-top:376.6pt;width:311.2pt;height:.05pt;z-index:25178112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" stroked="f">
                  <v:textbox style="mso-fit-shape-to-text:t" inset="0,0,0,0">
                    <w:txbxContent>
                      <w:p w:rsidR="008368A5" w:rsidRPr="00DB7D7E" w:rsidRDefault="008368A5">
                        <w:pPr>
                          <w:pStyle w:val="Caption"/>
                          <w:rPr>
                            <w:noProof/>
                          </w:rPr>
                          <w:pPrChange w:id="529" w:author="Windows User" w:date="2015-10-08T14:27:00Z">
                            <w:pPr/>
                          </w:pPrChange>
                        </w:pPr>
                        <w:bookmarkStart w:id="530" w:name="_Ref432077701"/>
                        <w:ins w:id="531" w:author="Windows User" w:date="2015-10-08T00:21:00Z">
                          <w:r>
                            <w:rPr>
                              <w:rtl/>
                            </w:rPr>
                            <w:t xml:space="preserve">شکل </w:t>
                          </w:r>
                          <w:r>
                            <w:rPr>
                              <w:rtl/>
                            </w:rPr>
                            <w:fldChar w:fldCharType="begin"/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  <w:r>
                            <w:instrText>SEQ</w:instrText>
                          </w:r>
                          <w:r>
                            <w:rPr>
                              <w:rtl/>
                            </w:rPr>
                            <w:instrText xml:space="preserve"> شکل \* </w:instrText>
                          </w:r>
                          <w:r>
                            <w:instrText>ARABIC</w:instrText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</w:ins>
                        <w:r>
                          <w:rPr>
                            <w:rtl/>
                          </w:rPr>
                          <w:fldChar w:fldCharType="separate"/>
                        </w:r>
                        <w:ins w:id="532" w:author="Avionics" w:date="2015-10-08T00:17:00Z">
                          <w:r w:rsidR="0080164D">
                            <w:rPr>
                              <w:noProof/>
                              <w:rtl/>
                            </w:rPr>
                            <w:t>2</w:t>
                          </w:r>
                        </w:ins>
                        <w:ins w:id="533" w:author="Windows User" w:date="2015-10-08T00:21:00Z">
                          <w:r>
                            <w:rPr>
                              <w:rtl/>
                            </w:rPr>
                            <w:fldChar w:fldCharType="end"/>
                          </w:r>
                          <w:bookmarkEnd w:id="530"/>
                          <w:r>
                            <w:rPr>
                              <w:rFonts w:hint="cs"/>
                              <w:rtl/>
                            </w:rPr>
                            <w:t xml:space="preserve">: بورد پازج-1 </w:t>
                          </w:r>
                        </w:ins>
                        <w:ins w:id="534" w:author="Windows User" w:date="2015-10-08T14:26:00Z">
                          <w:r w:rsidR="0049772D">
                            <w:rPr>
                              <w:rFonts w:hint="cs"/>
                              <w:rtl/>
                            </w:rPr>
                            <w:t>با ذکر جزئیات</w:t>
                          </w:r>
                        </w:ins>
                        <w:ins w:id="535" w:author="Windows User" w:date="2015-10-08T00:21:00Z">
                          <w:r>
                            <w:rPr>
                              <w:rFonts w:hint="cs"/>
                              <w:rtl/>
                            </w:rPr>
                            <w:t xml:space="preserve"> </w:t>
                          </w:r>
                        </w:ins>
                        <w:ins w:id="536" w:author="Windows User" w:date="2015-10-08T14:27:00Z">
                          <w:r w:rsidR="0049772D">
                            <w:rPr>
                              <w:rFonts w:hint="cs"/>
                              <w:rtl/>
                            </w:rPr>
                            <w:t>قسمت‌های</w:t>
                          </w:r>
                        </w:ins>
                        <w:ins w:id="537" w:author="Windows User" w:date="2015-10-08T00:21:00Z">
                          <w:r>
                            <w:rPr>
                              <w:rFonts w:hint="cs"/>
                              <w:rtl/>
                            </w:rPr>
                            <w:t xml:space="preserve"> مختلف</w:t>
                          </w:r>
                        </w:ins>
                      </w:p>
                    </w:txbxContent>
                  </v:textbox>
                  <w10:wrap type="topAndBottom" anchorx="margin"/>
                </v:shape>
              </w:pict>
            </mc:Fallback>
          </mc:AlternateContent>
        </w:r>
      </w:ins>
      <w:ins w:id="538" w:author="Windows User" w:date="2015-10-08T00:16:00Z">
        <w:r>
          <w:rPr>
            <w:noProof/>
            <w:lang w:bidi="ar-SA"/>
          </w:rPr>
          <w:drawing>
            <wp:anchor distT="0" distB="0" distL="114300" distR="114300" simplePos="0" relativeHeight="251779072" behindDoc="0" locked="0" layoutInCell="1" allowOverlap="1" wp14:anchorId="5C9BFAD8" wp14:editId="66F3165F">
              <wp:simplePos x="0" y="0"/>
              <wp:positionH relativeFrom="margin">
                <wp:align>center</wp:align>
              </wp:positionH>
              <wp:positionV relativeFrom="paragraph">
                <wp:posOffset>649461</wp:posOffset>
              </wp:positionV>
              <wp:extent cx="4453255" cy="4175125"/>
              <wp:effectExtent l="0" t="0" r="4445" b="0"/>
              <wp:wrapTopAndBottom/>
              <wp:docPr id="99" name="Picture 99" descr="C:\Users\Mahmoud\AppData\Local\Microsoft\Windows\INetCache\Content.Word\Inside (2)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8" descr="C:\Users\Mahmoud\AppData\Local\Microsoft\Windows\INetCache\Content.Word\Inside (2).jpg"/>
                      <pic:cNvPicPr>
                        <a:picLocks noChangeAspect="1" noChangeArrowheads="1"/>
                      </pic:cNvPicPr>
                    </pic:nvPicPr>
                    <pic:blipFill rotWithShape="1"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/>
                    </pic:blipFill>
                    <pic:spPr bwMode="auto">
                      <a:xfrm>
                        <a:off x="0" y="0"/>
                        <a:ext cx="4453255" cy="417512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539" w:author="Windows User" w:date="2015-10-08T00:19:00Z">
        <w:r w:rsidR="002556D1">
          <w:rPr>
            <w:rFonts w:hint="cs"/>
            <w:rtl/>
          </w:rPr>
          <w:t xml:space="preserve">تصویر بورد پازج-1 به همراه شرح قطعات روی بورد در </w:t>
        </w:r>
      </w:ins>
      <w:ins w:id="540" w:author="Windows User" w:date="2015-10-08T14:26:00Z">
        <w:r w:rsidR="0049772D">
          <w:rPr>
            <w:rtl/>
          </w:rPr>
          <w:fldChar w:fldCharType="begin"/>
        </w:r>
        <w:r w:rsidR="0049772D">
          <w:rPr>
            <w:rtl/>
          </w:rPr>
          <w:instrText xml:space="preserve"> </w:instrText>
        </w:r>
        <w:r w:rsidR="0049772D">
          <w:rPr>
            <w:rFonts w:hint="cs"/>
          </w:rPr>
          <w:instrText>REF</w:instrText>
        </w:r>
        <w:r w:rsidR="0049772D">
          <w:rPr>
            <w:rFonts w:hint="cs"/>
            <w:rtl/>
          </w:rPr>
          <w:instrText xml:space="preserve"> _</w:instrText>
        </w:r>
        <w:r w:rsidR="0049772D">
          <w:rPr>
            <w:rFonts w:hint="cs"/>
          </w:rPr>
          <w:instrText>Ref432077701 \h</w:instrText>
        </w:r>
        <w:r w:rsidR="0049772D">
          <w:rPr>
            <w:rtl/>
          </w:rPr>
          <w:instrText xml:space="preserve"> </w:instrText>
        </w:r>
      </w:ins>
      <w:r w:rsidR="0049772D">
        <w:rPr>
          <w:rtl/>
        </w:rPr>
      </w:r>
      <w:r w:rsidR="0049772D">
        <w:rPr>
          <w:rtl/>
        </w:rPr>
        <w:fldChar w:fldCharType="separate"/>
      </w:r>
      <w:ins w:id="541" w:author="Windows User" w:date="2015-10-08T14:26:00Z">
        <w:r w:rsidR="0049772D">
          <w:rPr>
            <w:rtl/>
          </w:rPr>
          <w:t xml:space="preserve">شکل </w:t>
        </w:r>
        <w:r w:rsidR="0049772D">
          <w:rPr>
            <w:noProof/>
            <w:rtl/>
          </w:rPr>
          <w:t>2</w:t>
        </w:r>
        <w:r w:rsidR="0049772D">
          <w:rPr>
            <w:rtl/>
          </w:rPr>
          <w:fldChar w:fldCharType="end"/>
        </w:r>
        <w:r w:rsidR="0049772D">
          <w:rPr>
            <w:rFonts w:hint="cs"/>
            <w:rtl/>
          </w:rPr>
          <w:t xml:space="preserve"> </w:t>
        </w:r>
      </w:ins>
      <w:ins w:id="542" w:author="Windows User" w:date="2015-10-08T00:19:00Z">
        <w:r w:rsidR="002556D1">
          <w:rPr>
            <w:rFonts w:hint="cs"/>
            <w:rtl/>
          </w:rPr>
          <w:t xml:space="preserve">نمایش داده شده است. </w:t>
        </w:r>
      </w:ins>
      <w:r w:rsidR="002A2E42" w:rsidRPr="002A2E42">
        <w:rPr>
          <w:rtl/>
        </w:rPr>
        <w:t>برا</w:t>
      </w:r>
      <w:r w:rsidR="002A2E42" w:rsidRPr="002A2E42">
        <w:rPr>
          <w:rFonts w:hint="cs"/>
          <w:rtl/>
        </w:rPr>
        <w:t>ی</w:t>
      </w:r>
      <w:r w:rsidR="002A2E42" w:rsidRPr="002A2E42">
        <w:rPr>
          <w:rtl/>
        </w:rPr>
        <w:t xml:space="preserve"> آشنا</w:t>
      </w:r>
      <w:r w:rsidR="002A2E42" w:rsidRPr="002A2E42">
        <w:rPr>
          <w:rFonts w:hint="cs"/>
          <w:rtl/>
        </w:rPr>
        <w:t>یی</w:t>
      </w:r>
      <w:r w:rsidR="002A2E42" w:rsidRPr="002A2E42">
        <w:rPr>
          <w:rtl/>
        </w:rPr>
        <w:t xml:space="preserve"> ب</w:t>
      </w:r>
      <w:r w:rsidR="002A2E42" w:rsidRPr="002A2E42">
        <w:rPr>
          <w:rFonts w:hint="cs"/>
          <w:rtl/>
        </w:rPr>
        <w:t>یشتر</w:t>
      </w:r>
      <w:r w:rsidR="002A2E42" w:rsidRPr="002A2E42">
        <w:rPr>
          <w:rtl/>
        </w:rPr>
        <w:t xml:space="preserve"> با سخت افزار بورد پازج، م</w:t>
      </w:r>
      <w:r w:rsidR="002A2E42" w:rsidRPr="002A2E42">
        <w:rPr>
          <w:rFonts w:hint="cs"/>
          <w:rtl/>
        </w:rPr>
        <w:t>یتوانید</w:t>
      </w:r>
      <w:r w:rsidR="002A2E42" w:rsidRPr="002A2E42">
        <w:rPr>
          <w:rtl/>
        </w:rPr>
        <w:t xml:space="preserve"> به «</w:t>
      </w:r>
      <w:r w:rsidR="00802130">
        <w:fldChar w:fldCharType="begin"/>
      </w:r>
      <w:r w:rsidR="00802130">
        <w:instrText xml:space="preserve"> HYPERLINK "http://posedge.ir/posedgeone_hardware_guide/" </w:instrText>
      </w:r>
      <w:r w:rsidR="00802130">
        <w:fldChar w:fldCharType="separate"/>
      </w:r>
      <w:r w:rsidR="002A2E42" w:rsidRPr="002A2E42">
        <w:rPr>
          <w:rStyle w:val="Hyperlink"/>
          <w:rtl/>
        </w:rPr>
        <w:t>راهنما</w:t>
      </w:r>
      <w:r w:rsidR="002A2E42" w:rsidRPr="002A2E42">
        <w:rPr>
          <w:rStyle w:val="Hyperlink"/>
          <w:rFonts w:hint="cs"/>
          <w:rtl/>
        </w:rPr>
        <w:t>ی</w:t>
      </w:r>
      <w:r w:rsidR="002A2E42" w:rsidRPr="002A2E42">
        <w:rPr>
          <w:rStyle w:val="Hyperlink"/>
          <w:rtl/>
        </w:rPr>
        <w:t xml:space="preserve"> سخت‌افزار</w:t>
      </w:r>
      <w:r w:rsidR="002A2E42" w:rsidRPr="002A2E42">
        <w:rPr>
          <w:rStyle w:val="Hyperlink"/>
          <w:rFonts w:hint="cs"/>
          <w:rtl/>
        </w:rPr>
        <w:t>ی</w:t>
      </w:r>
      <w:r w:rsidR="002A2E42" w:rsidRPr="002A2E42">
        <w:rPr>
          <w:rStyle w:val="Hyperlink"/>
          <w:rtl/>
        </w:rPr>
        <w:t xml:space="preserve"> پازج </w:t>
      </w:r>
      <w:r w:rsidR="002A2E42" w:rsidRPr="002A2E42">
        <w:rPr>
          <w:rStyle w:val="Hyperlink"/>
          <w:rFonts w:hint="cs"/>
          <w:rtl/>
        </w:rPr>
        <w:t>یک</w:t>
      </w:r>
      <w:r w:rsidR="00802130">
        <w:rPr>
          <w:rStyle w:val="Hyperlink"/>
        </w:rPr>
        <w:fldChar w:fldCharType="end"/>
      </w:r>
      <w:r w:rsidR="002A2E42" w:rsidRPr="002A2E42">
        <w:rPr>
          <w:rFonts w:hint="eastAsia"/>
          <w:rtl/>
        </w:rPr>
        <w:t>»</w:t>
      </w:r>
      <w:r w:rsidR="002A2E42" w:rsidRPr="002A2E42">
        <w:rPr>
          <w:rtl/>
        </w:rPr>
        <w:t xml:space="preserve"> مراجعه کن</w:t>
      </w:r>
      <w:r w:rsidR="002A2E42" w:rsidRPr="002A2E42">
        <w:rPr>
          <w:rFonts w:hint="cs"/>
          <w:rtl/>
        </w:rPr>
        <w:t>ید</w:t>
      </w:r>
      <w:r w:rsidR="002A2E42" w:rsidRPr="002A2E42">
        <w:rPr>
          <w:rtl/>
        </w:rPr>
        <w:t>.</w:t>
      </w:r>
    </w:p>
    <w:p w:rsidR="00ED7D0E" w:rsidDel="00240911" w:rsidRDefault="00ED7D0E" w:rsidP="000B78AC">
      <w:pPr>
        <w:rPr>
          <w:del w:id="543" w:author="Windows User" w:date="2015-10-01T16:08:00Z"/>
          <w:rtl/>
        </w:rPr>
      </w:pPr>
    </w:p>
    <w:p w:rsidR="00ED7D0E" w:rsidDel="00240911" w:rsidRDefault="00ED7D0E" w:rsidP="00611C49">
      <w:pPr>
        <w:rPr>
          <w:del w:id="544" w:author="Windows User" w:date="2015-10-01T16:08:00Z"/>
          <w:rtl/>
        </w:rPr>
      </w:pPr>
    </w:p>
    <w:p w:rsidR="00ED7D0E" w:rsidDel="00240911" w:rsidRDefault="00ED7D0E" w:rsidP="00611C49">
      <w:pPr>
        <w:rPr>
          <w:del w:id="545" w:author="Windows User" w:date="2015-10-01T16:08:00Z"/>
          <w:rtl/>
        </w:rPr>
      </w:pPr>
    </w:p>
    <w:p w:rsidR="00ED7D0E" w:rsidDel="00240911" w:rsidRDefault="00ED7D0E" w:rsidP="00611C49">
      <w:pPr>
        <w:rPr>
          <w:del w:id="546" w:author="Windows User" w:date="2015-10-01T16:08:00Z"/>
          <w:rtl/>
        </w:rPr>
      </w:pPr>
    </w:p>
    <w:p w:rsidR="00ED7D0E" w:rsidRPr="00ED7D0E" w:rsidDel="005B6903" w:rsidRDefault="00ED7D0E" w:rsidP="00C7370B">
      <w:pPr>
        <w:pStyle w:val="Heading2"/>
        <w:rPr>
          <w:del w:id="547" w:author="Windows User" w:date="2015-10-08T01:20:00Z"/>
          <w:rtl/>
        </w:rPr>
      </w:pPr>
      <w:del w:id="548" w:author="Windows User" w:date="2015-10-08T01:20:00Z">
        <w:r w:rsidRPr="00ED7D0E" w:rsidDel="005B6903">
          <w:rPr>
            <w:rFonts w:hint="cs"/>
            <w:rtl/>
          </w:rPr>
          <w:delText>بلوک دیاگرام</w:delText>
        </w:r>
      </w:del>
    </w:p>
    <w:p w:rsidR="00240911" w:rsidRDefault="00B957C1" w:rsidP="005B6903">
      <w:pPr>
        <w:rPr>
          <w:rtl/>
        </w:rPr>
      </w:pPr>
      <w:del w:id="549" w:author="Windows User" w:date="2015-10-08T01:20:00Z">
        <w:r w:rsidDel="005B6903">
          <w:rPr>
            <w:rFonts w:hint="cs"/>
            <w:rtl/>
          </w:rPr>
          <w:delText xml:space="preserve">برای آشنایی بیشتر با پازج 1، </w:delText>
        </w:r>
        <w:r w:rsidR="001347EE" w:rsidDel="005B6903">
          <w:rPr>
            <w:rtl/>
          </w:rPr>
          <w:delText>بلوک د</w:delText>
        </w:r>
        <w:r w:rsidR="001347EE" w:rsidDel="005B6903">
          <w:rPr>
            <w:rFonts w:hint="cs"/>
            <w:rtl/>
          </w:rPr>
          <w:delText>یاگرام</w:delText>
        </w:r>
        <w:r w:rsidR="001347EE" w:rsidDel="005B6903">
          <w:rPr>
            <w:rtl/>
          </w:rPr>
          <w:delText xml:space="preserve"> </w:delText>
        </w:r>
        <w:r w:rsidDel="005B6903">
          <w:rPr>
            <w:rFonts w:hint="cs"/>
            <w:rtl/>
          </w:rPr>
          <w:delText xml:space="preserve">این </w:delText>
        </w:r>
        <w:r w:rsidR="001347EE" w:rsidDel="005B6903">
          <w:rPr>
            <w:rtl/>
          </w:rPr>
          <w:delText xml:space="preserve">بورد </w:delText>
        </w:r>
        <w:r w:rsidDel="005B6903">
          <w:rPr>
            <w:rFonts w:hint="cs"/>
            <w:rtl/>
          </w:rPr>
          <w:delText>در ادامه نشان داده شده است</w:delText>
        </w:r>
        <w:r w:rsidR="001347EE" w:rsidDel="005B6903">
          <w:rPr>
            <w:rtl/>
          </w:rPr>
          <w:delText>.</w:delText>
        </w:r>
      </w:del>
      <w:ins w:id="550" w:author="Windows User" w:date="2015-10-02T00:49:00Z">
        <w:r w:rsidR="009A581F"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686912" behindDoc="0" locked="0" layoutInCell="1" allowOverlap="1" wp14:anchorId="1E44FC9C" wp14:editId="579BC0F7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3248660</wp:posOffset>
                  </wp:positionV>
                  <wp:extent cx="5943600" cy="635"/>
                  <wp:effectExtent l="0" t="0" r="0" b="0"/>
                  <wp:wrapTopAndBottom/>
                  <wp:docPr id="62" name="Text Box 62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943600" cy="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368A5" w:rsidRPr="00DD746A" w:rsidRDefault="008368A5">
                              <w:pPr>
                                <w:pStyle w:val="Caption"/>
                                <w:rPr>
                                  <w:noProof/>
                                </w:rPr>
                                <w:pPrChange w:id="551" w:author="Windows User" w:date="2015-10-02T00:49:00Z">
                                  <w:pPr/>
                                </w:pPrChange>
                              </w:pPr>
                              <w:ins w:id="552" w:author="Windows User" w:date="2015-10-02T00:49:00Z">
                                <w:r>
                                  <w:rPr>
                                    <w:rtl/>
                                  </w:rPr>
                                  <w:t xml:space="preserve">شکل </w:t>
                                </w:r>
                                <w:r>
                                  <w:rPr>
                                    <w:rtl/>
                                  </w:rPr>
                                  <w:fldChar w:fldCharType="begin"/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  <w:r>
                                  <w:instrText>SEQ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شکل \* </w:instrText>
                                </w:r>
                                <w:r>
                                  <w:instrText>ARABIC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</w:ins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ins w:id="553" w:author="Avionics" w:date="2015-10-08T00:17:00Z">
                                <w:r w:rsidR="0080164D">
                                  <w:rPr>
                                    <w:noProof/>
                                    <w:rtl/>
                                  </w:rPr>
                                  <w:t>3</w:t>
                                </w:r>
                              </w:ins>
                              <w:ins w:id="554" w:author="Windows User" w:date="2015-10-02T00:49:00Z">
                                <w:r>
                                  <w:rPr>
                                    <w:rtl/>
                                  </w:rPr>
                                  <w:fldChar w:fldCharType="end"/>
                                </w:r>
                                <w:r>
                                  <w:rPr>
                                    <w:rFonts w:hint="cs"/>
                                    <w:rtl/>
                                  </w:rPr>
                                  <w:t>: بلوک دیاگرام بورد پازج-1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1E44FC9C" id="Text Box 62" o:spid="_x0000_s1029" type="#_x0000_t202" style="position:absolute;left:0;text-align:left;margin-left:0;margin-top:255.8pt;width:468pt;height:.0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" stroked="f">
                  <v:textbox style="mso-fit-shape-to-text:t" inset="0,0,0,0">
                    <w:txbxContent>
                      <w:p w:rsidR="008368A5" w:rsidRPr="00DD746A" w:rsidRDefault="008368A5">
                        <w:pPr>
                          <w:pStyle w:val="Caption"/>
                          <w:rPr>
                            <w:noProof/>
                          </w:rPr>
                          <w:pPrChange w:id="555" w:author="Windows User" w:date="2015-10-02T00:49:00Z">
                            <w:pPr/>
                          </w:pPrChange>
                        </w:pPr>
                        <w:ins w:id="556" w:author="Windows User" w:date="2015-10-02T00:49:00Z">
                          <w:r>
                            <w:rPr>
                              <w:rtl/>
                            </w:rPr>
                            <w:t xml:space="preserve">شکل </w:t>
                          </w:r>
                          <w:r>
                            <w:rPr>
                              <w:rtl/>
                            </w:rPr>
                            <w:fldChar w:fldCharType="begin"/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  <w:r>
                            <w:instrText>SEQ</w:instrText>
                          </w:r>
                          <w:r>
                            <w:rPr>
                              <w:rtl/>
                            </w:rPr>
                            <w:instrText xml:space="preserve"> شکل \* </w:instrText>
                          </w:r>
                          <w:r>
                            <w:instrText>ARABIC</w:instrText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</w:ins>
                        <w:r>
                          <w:rPr>
                            <w:rtl/>
                          </w:rPr>
                          <w:fldChar w:fldCharType="separate"/>
                        </w:r>
                        <w:ins w:id="557" w:author="Avionics" w:date="2015-10-08T00:17:00Z">
                          <w:r w:rsidR="0080164D">
                            <w:rPr>
                              <w:noProof/>
                              <w:rtl/>
                            </w:rPr>
                            <w:t>3</w:t>
                          </w:r>
                        </w:ins>
                        <w:ins w:id="558" w:author="Windows User" w:date="2015-10-02T00:49:00Z">
                          <w:r>
                            <w:rPr>
                              <w:rtl/>
                            </w:rPr>
                            <w:fldChar w:fldCharType="end"/>
                          </w:r>
                          <w:r>
                            <w:rPr>
                              <w:rFonts w:hint="cs"/>
                              <w:rtl/>
                            </w:rPr>
                            <w:t>: بلوک دیاگرام بورد پازج-1</w:t>
                          </w:r>
                        </w:ins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</w:ins>
      <w:del w:id="559" w:author="Windows User" w:date="2015-10-08T01:20:00Z">
        <w:r w:rsidR="00514D2F" w:rsidDel="005B6903">
          <w:rPr>
            <w:noProof/>
            <w:lang w:bidi="ar-SA"/>
          </w:rPr>
          <w:drawing>
            <wp:anchor distT="0" distB="0" distL="114300" distR="114300" simplePos="0" relativeHeight="251698176" behindDoc="0" locked="0" layoutInCell="1" allowOverlap="1" wp14:anchorId="28280152" wp14:editId="21C7625C">
              <wp:simplePos x="0" y="0"/>
              <wp:positionH relativeFrom="column">
                <wp:posOffset>0</wp:posOffset>
              </wp:positionH>
              <wp:positionV relativeFrom="paragraph">
                <wp:posOffset>310581</wp:posOffset>
              </wp:positionV>
              <wp:extent cx="5943600" cy="2880995"/>
              <wp:effectExtent l="0" t="0" r="0" b="0"/>
              <wp:wrapTopAndBottom/>
              <wp:docPr id="16" name="Picture 1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" name="BD.tif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8809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</w:p>
    <w:p w:rsidR="00C07EEF" w:rsidDel="00745919" w:rsidRDefault="00C07EEF" w:rsidP="0080164D">
      <w:pPr>
        <w:jc w:val="left"/>
        <w:rPr>
          <w:del w:id="560" w:author="Windows User" w:date="2015-10-02T01:04:00Z"/>
          <w:rtl/>
        </w:rPr>
      </w:pPr>
    </w:p>
    <w:p w:rsidR="007447B8" w:rsidDel="00514D2F" w:rsidRDefault="007447B8" w:rsidP="0018369B">
      <w:pPr>
        <w:rPr>
          <w:del w:id="561" w:author="Windows User" w:date="2015-10-01T18:36:00Z"/>
          <w:rtl/>
        </w:rPr>
      </w:pPr>
    </w:p>
    <w:p w:rsidR="007447B8" w:rsidDel="00514D2F" w:rsidRDefault="007447B8" w:rsidP="000B78AC">
      <w:pPr>
        <w:rPr>
          <w:del w:id="562" w:author="Windows User" w:date="2015-10-01T18:36:00Z"/>
          <w:rtl/>
        </w:rPr>
      </w:pPr>
    </w:p>
    <w:p w:rsidR="007447B8" w:rsidRPr="00240911" w:rsidDel="00240911" w:rsidRDefault="007447B8">
      <w:pPr>
        <w:pStyle w:val="Heading1"/>
        <w:rPr>
          <w:del w:id="563" w:author="Windows User" w:date="2015-10-01T16:10:00Z"/>
          <w:szCs w:val="32"/>
          <w:rtl/>
          <w:rPrChange w:id="564" w:author="Windows User" w:date="2015-10-01T16:10:00Z">
            <w:rPr>
              <w:del w:id="565" w:author="Windows User" w:date="2015-10-01T16:10:00Z"/>
              <w:rtl/>
            </w:rPr>
          </w:rPrChange>
        </w:rPr>
        <w:pPrChange w:id="566" w:author="Windows User" w:date="2015-10-01T16:10:00Z">
          <w:pPr/>
        </w:pPrChange>
      </w:pPr>
    </w:p>
    <w:p w:rsidR="007447B8" w:rsidRPr="00240911" w:rsidDel="00240911" w:rsidRDefault="007447B8">
      <w:pPr>
        <w:pStyle w:val="Heading1"/>
        <w:rPr>
          <w:del w:id="567" w:author="Windows User" w:date="2015-10-01T16:10:00Z"/>
          <w:szCs w:val="32"/>
          <w:rtl/>
          <w:rPrChange w:id="568" w:author="Windows User" w:date="2015-10-01T16:10:00Z">
            <w:rPr>
              <w:del w:id="569" w:author="Windows User" w:date="2015-10-01T16:10:00Z"/>
              <w:rtl/>
            </w:rPr>
          </w:rPrChange>
        </w:rPr>
        <w:pPrChange w:id="570" w:author="Windows User" w:date="2015-10-01T16:10:00Z">
          <w:pPr/>
        </w:pPrChange>
      </w:pPr>
    </w:p>
    <w:p w:rsidR="007447B8" w:rsidRPr="00240911" w:rsidDel="00240911" w:rsidRDefault="007447B8">
      <w:pPr>
        <w:pStyle w:val="Heading1"/>
        <w:rPr>
          <w:del w:id="571" w:author="Windows User" w:date="2015-10-01T16:10:00Z"/>
          <w:szCs w:val="32"/>
          <w:rtl/>
          <w:rPrChange w:id="572" w:author="Windows User" w:date="2015-10-01T16:10:00Z">
            <w:rPr>
              <w:del w:id="573" w:author="Windows User" w:date="2015-10-01T16:10:00Z"/>
              <w:rtl/>
            </w:rPr>
          </w:rPrChange>
        </w:rPr>
        <w:pPrChange w:id="574" w:author="Windows User" w:date="2015-10-01T16:10:00Z">
          <w:pPr/>
        </w:pPrChange>
      </w:pPr>
    </w:p>
    <w:p w:rsidR="007447B8" w:rsidRPr="00240911" w:rsidDel="00240911" w:rsidRDefault="007447B8">
      <w:pPr>
        <w:pStyle w:val="Heading1"/>
        <w:rPr>
          <w:del w:id="575" w:author="Windows User" w:date="2015-10-01T16:10:00Z"/>
          <w:szCs w:val="32"/>
          <w:rtl/>
          <w:rPrChange w:id="576" w:author="Windows User" w:date="2015-10-01T16:10:00Z">
            <w:rPr>
              <w:del w:id="577" w:author="Windows User" w:date="2015-10-01T16:10:00Z"/>
              <w:rtl/>
            </w:rPr>
          </w:rPrChange>
        </w:rPr>
        <w:pPrChange w:id="578" w:author="Windows User" w:date="2015-10-01T16:10:00Z">
          <w:pPr/>
        </w:pPrChange>
      </w:pPr>
    </w:p>
    <w:p w:rsidR="007447B8" w:rsidRPr="00240911" w:rsidDel="00240911" w:rsidRDefault="007447B8">
      <w:pPr>
        <w:pStyle w:val="Heading1"/>
        <w:rPr>
          <w:del w:id="579" w:author="Windows User" w:date="2015-10-01T16:10:00Z"/>
          <w:szCs w:val="32"/>
          <w:rtl/>
          <w:rPrChange w:id="580" w:author="Windows User" w:date="2015-10-01T16:10:00Z">
            <w:rPr>
              <w:del w:id="581" w:author="Windows User" w:date="2015-10-01T16:10:00Z"/>
              <w:rtl/>
            </w:rPr>
          </w:rPrChange>
        </w:rPr>
        <w:pPrChange w:id="582" w:author="Windows User" w:date="2015-10-01T16:10:00Z">
          <w:pPr/>
        </w:pPrChange>
      </w:pPr>
    </w:p>
    <w:p w:rsidR="007447B8" w:rsidRPr="00240911" w:rsidDel="00240911" w:rsidRDefault="007447B8">
      <w:pPr>
        <w:pStyle w:val="Heading1"/>
        <w:rPr>
          <w:del w:id="583" w:author="Windows User" w:date="2015-10-01T16:10:00Z"/>
          <w:szCs w:val="32"/>
          <w:rtl/>
          <w:rPrChange w:id="584" w:author="Windows User" w:date="2015-10-01T16:10:00Z">
            <w:rPr>
              <w:del w:id="585" w:author="Windows User" w:date="2015-10-01T16:10:00Z"/>
              <w:rtl/>
            </w:rPr>
          </w:rPrChange>
        </w:rPr>
        <w:pPrChange w:id="586" w:author="Windows User" w:date="2015-10-01T16:10:00Z">
          <w:pPr/>
        </w:pPrChange>
      </w:pPr>
    </w:p>
    <w:p w:rsidR="007447B8" w:rsidRPr="00240911" w:rsidDel="00240911" w:rsidRDefault="007447B8">
      <w:pPr>
        <w:pStyle w:val="Heading1"/>
        <w:rPr>
          <w:del w:id="587" w:author="Windows User" w:date="2015-10-01T16:10:00Z"/>
          <w:szCs w:val="32"/>
          <w:rtl/>
          <w:rPrChange w:id="588" w:author="Windows User" w:date="2015-10-01T16:10:00Z">
            <w:rPr>
              <w:del w:id="589" w:author="Windows User" w:date="2015-10-01T16:10:00Z"/>
              <w:rtl/>
            </w:rPr>
          </w:rPrChange>
        </w:rPr>
        <w:pPrChange w:id="590" w:author="Windows User" w:date="2015-10-01T16:10:00Z">
          <w:pPr/>
        </w:pPrChange>
      </w:pPr>
    </w:p>
    <w:p w:rsidR="007447B8" w:rsidRPr="00240911" w:rsidDel="00240911" w:rsidRDefault="007447B8">
      <w:pPr>
        <w:pStyle w:val="Heading1"/>
        <w:rPr>
          <w:del w:id="591" w:author="Windows User" w:date="2015-10-01T16:10:00Z"/>
          <w:szCs w:val="32"/>
          <w:rtl/>
          <w:rPrChange w:id="592" w:author="Windows User" w:date="2015-10-01T16:10:00Z">
            <w:rPr>
              <w:del w:id="593" w:author="Windows User" w:date="2015-10-01T16:10:00Z"/>
              <w:rtl/>
            </w:rPr>
          </w:rPrChange>
        </w:rPr>
        <w:pPrChange w:id="594" w:author="Windows User" w:date="2015-10-01T16:10:00Z">
          <w:pPr/>
        </w:pPrChange>
      </w:pPr>
    </w:p>
    <w:p w:rsidR="007447B8" w:rsidRPr="00240911" w:rsidDel="00472FDE" w:rsidRDefault="007447B8">
      <w:pPr>
        <w:pStyle w:val="Heading1"/>
        <w:rPr>
          <w:del w:id="595" w:author="ARC-05" w:date="2015-10-01T15:09:00Z"/>
          <w:szCs w:val="32"/>
          <w:rtl/>
          <w:rPrChange w:id="596" w:author="Windows User" w:date="2015-10-01T16:10:00Z">
            <w:rPr>
              <w:del w:id="597" w:author="ARC-05" w:date="2015-10-01T15:09:00Z"/>
              <w:rtl/>
            </w:rPr>
          </w:rPrChange>
        </w:rPr>
        <w:pPrChange w:id="598" w:author="Windows User" w:date="2015-10-01T16:10:00Z">
          <w:pPr/>
        </w:pPrChange>
      </w:pPr>
    </w:p>
    <w:p w:rsidR="007447B8" w:rsidRPr="00240911" w:rsidRDefault="007447B8" w:rsidP="0018369B">
      <w:pPr>
        <w:pStyle w:val="Heading1"/>
        <w:rPr>
          <w:szCs w:val="32"/>
          <w:rtl/>
          <w:rPrChange w:id="599" w:author="Windows User" w:date="2015-10-01T16:10:00Z">
            <w:rPr>
              <w:rtl/>
            </w:rPr>
          </w:rPrChange>
        </w:rPr>
      </w:pPr>
      <w:bookmarkStart w:id="600" w:name="_Toc432030598"/>
      <w:r w:rsidRPr="00240911">
        <w:rPr>
          <w:rFonts w:hint="eastAsia"/>
          <w:szCs w:val="32"/>
          <w:rtl/>
          <w:rPrChange w:id="601" w:author="Windows User" w:date="2015-10-01T16:10:00Z">
            <w:rPr>
              <w:rFonts w:hint="eastAsia"/>
              <w:rtl/>
            </w:rPr>
          </w:rPrChange>
        </w:rPr>
        <w:t>بال‌ها</w:t>
      </w:r>
      <w:bookmarkEnd w:id="600"/>
    </w:p>
    <w:p w:rsidR="007447B8" w:rsidRPr="000C759F" w:rsidRDefault="007447B8" w:rsidP="000B78AC">
      <w:pPr>
        <w:rPr>
          <w:rFonts w:asciiTheme="minorBidi" w:hAnsiTheme="minorBidi"/>
          <w:szCs w:val="23"/>
          <w:rtl/>
          <w:rPrChange w:id="602" w:author="Avionics" w:date="2015-10-08T00:04:00Z">
            <w:rPr>
              <w:rtl/>
            </w:rPr>
          </w:rPrChange>
        </w:rPr>
      </w:pPr>
      <w:r w:rsidRPr="000C759F">
        <w:rPr>
          <w:rFonts w:hint="cs"/>
          <w:szCs w:val="23"/>
          <w:rtl/>
          <w:rPrChange w:id="603" w:author="Avionics" w:date="2015-10-08T00:04:00Z">
            <w:rPr>
              <w:rFonts w:hint="cs"/>
              <w:rtl/>
            </w:rPr>
          </w:rPrChange>
        </w:rPr>
        <w:t>مفهوم</w:t>
      </w:r>
      <w:r w:rsidRPr="000C759F">
        <w:rPr>
          <w:szCs w:val="23"/>
          <w:rtl/>
          <w:rPrChange w:id="60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05" w:author="Avionics" w:date="2015-10-08T00:04:00Z">
            <w:rPr>
              <w:rFonts w:hint="cs"/>
              <w:rtl/>
            </w:rPr>
          </w:rPrChange>
        </w:rPr>
        <w:t>بال،</w:t>
      </w:r>
      <w:r w:rsidRPr="000C759F">
        <w:rPr>
          <w:szCs w:val="23"/>
          <w:rtl/>
          <w:rPrChange w:id="60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07" w:author="Avionics" w:date="2015-10-08T00:04:00Z">
            <w:rPr>
              <w:rFonts w:hint="cs"/>
              <w:rtl/>
            </w:rPr>
          </w:rPrChange>
        </w:rPr>
        <w:t>یک</w:t>
      </w:r>
      <w:r w:rsidRPr="000C759F">
        <w:rPr>
          <w:szCs w:val="23"/>
          <w:rtl/>
          <w:rPrChange w:id="608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09" w:author="Avionics" w:date="2015-10-08T00:04:00Z">
            <w:rPr>
              <w:rFonts w:hint="cs"/>
              <w:rtl/>
            </w:rPr>
          </w:rPrChange>
        </w:rPr>
        <w:t>رویکرد</w:t>
      </w:r>
      <w:r w:rsidRPr="000C759F">
        <w:rPr>
          <w:szCs w:val="23"/>
          <w:rtl/>
          <w:rPrChange w:id="61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11" w:author="Avionics" w:date="2015-10-08T00:04:00Z">
            <w:rPr>
              <w:rFonts w:hint="cs"/>
              <w:rtl/>
            </w:rPr>
          </w:rPrChange>
        </w:rPr>
        <w:t>در</w:t>
      </w:r>
      <w:r w:rsidRPr="000C759F">
        <w:rPr>
          <w:szCs w:val="23"/>
          <w:rtl/>
          <w:rPrChange w:id="612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13" w:author="Avionics" w:date="2015-10-08T00:04:00Z">
            <w:rPr>
              <w:rFonts w:hint="cs"/>
              <w:rtl/>
            </w:rPr>
          </w:rPrChange>
        </w:rPr>
        <w:t>جهت</w:t>
      </w:r>
      <w:r w:rsidRPr="000C759F">
        <w:rPr>
          <w:szCs w:val="23"/>
          <w:rtl/>
          <w:rPrChange w:id="61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15" w:author="Avionics" w:date="2015-10-08T00:04:00Z">
            <w:rPr>
              <w:rFonts w:hint="cs"/>
              <w:rtl/>
            </w:rPr>
          </w:rPrChange>
        </w:rPr>
        <w:t>افزایش</w:t>
      </w:r>
      <w:r w:rsidRPr="000C759F">
        <w:rPr>
          <w:szCs w:val="23"/>
          <w:rtl/>
          <w:rPrChange w:id="61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17" w:author="Avionics" w:date="2015-10-08T00:04:00Z">
            <w:rPr>
              <w:rFonts w:hint="cs"/>
              <w:rtl/>
            </w:rPr>
          </w:rPrChange>
        </w:rPr>
        <w:t>انعطاف‌‌پذیری</w:t>
      </w:r>
      <w:r w:rsidRPr="000C759F">
        <w:rPr>
          <w:szCs w:val="23"/>
          <w:rtl/>
          <w:rPrChange w:id="618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19" w:author="Avionics" w:date="2015-10-08T00:04:00Z">
            <w:rPr>
              <w:rFonts w:hint="cs"/>
              <w:rtl/>
            </w:rPr>
          </w:rPrChange>
        </w:rPr>
        <w:t>طراحی</w:t>
      </w:r>
      <w:r w:rsidRPr="000C759F">
        <w:rPr>
          <w:szCs w:val="23"/>
          <w:rtl/>
          <w:rPrChange w:id="62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21" w:author="Avionics" w:date="2015-10-08T00:04:00Z">
            <w:rPr>
              <w:rFonts w:hint="cs"/>
              <w:rtl/>
            </w:rPr>
          </w:rPrChange>
        </w:rPr>
        <w:t>و</w:t>
      </w:r>
      <w:r w:rsidRPr="000C759F">
        <w:rPr>
          <w:szCs w:val="23"/>
          <w:rtl/>
          <w:rPrChange w:id="622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23" w:author="Avionics" w:date="2015-10-08T00:04:00Z">
            <w:rPr>
              <w:rFonts w:hint="cs"/>
              <w:rtl/>
            </w:rPr>
          </w:rPrChange>
        </w:rPr>
        <w:t>پیاده‌سازی</w:t>
      </w:r>
      <w:r w:rsidRPr="000C759F">
        <w:rPr>
          <w:szCs w:val="23"/>
          <w:rtl/>
          <w:rPrChange w:id="62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25" w:author="Avionics" w:date="2015-10-08T00:04:00Z">
            <w:rPr>
              <w:rFonts w:hint="cs"/>
              <w:rtl/>
            </w:rPr>
          </w:rPrChange>
        </w:rPr>
        <w:t>مبتنی</w:t>
      </w:r>
      <w:r w:rsidRPr="000C759F">
        <w:rPr>
          <w:szCs w:val="23"/>
          <w:rtl/>
          <w:rPrChange w:id="62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27" w:author="Avionics" w:date="2015-10-08T00:04:00Z">
            <w:rPr>
              <w:rFonts w:hint="cs"/>
              <w:rtl/>
            </w:rPr>
          </w:rPrChange>
        </w:rPr>
        <w:t>بر</w:t>
      </w:r>
      <w:r w:rsidRPr="000C759F">
        <w:rPr>
          <w:szCs w:val="23"/>
          <w:rtl/>
          <w:rPrChange w:id="628" w:author="Avionics" w:date="2015-10-08T00:04:00Z">
            <w:rPr>
              <w:rtl/>
            </w:rPr>
          </w:rPrChange>
        </w:rPr>
        <w:t xml:space="preserve"> </w:t>
      </w:r>
      <w:r w:rsidRPr="000C759F">
        <w:rPr>
          <w:szCs w:val="23"/>
          <w:rPrChange w:id="629" w:author="Avionics" w:date="2015-10-08T00:04:00Z">
            <w:rPr/>
          </w:rPrChange>
        </w:rPr>
        <w:t>FPGA</w:t>
      </w:r>
      <w:r w:rsidRPr="000C759F">
        <w:rPr>
          <w:szCs w:val="23"/>
          <w:rtl/>
          <w:rPrChange w:id="63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31" w:author="Avionics" w:date="2015-10-08T00:04:00Z">
            <w:rPr>
              <w:rFonts w:hint="cs"/>
              <w:rtl/>
            </w:rPr>
          </w:rPrChange>
        </w:rPr>
        <w:t>است</w:t>
      </w:r>
      <w:r w:rsidRPr="000C759F">
        <w:rPr>
          <w:szCs w:val="23"/>
          <w:rtl/>
          <w:rPrChange w:id="632" w:author="Avionics" w:date="2015-10-08T00:04:00Z">
            <w:rPr>
              <w:rtl/>
            </w:rPr>
          </w:rPrChange>
        </w:rPr>
        <w:t xml:space="preserve">. </w:t>
      </w:r>
      <w:r w:rsidRPr="000C759F">
        <w:rPr>
          <w:rFonts w:hint="cs"/>
          <w:szCs w:val="23"/>
          <w:rtl/>
          <w:rPrChange w:id="633" w:author="Avionics" w:date="2015-10-08T00:04:00Z">
            <w:rPr>
              <w:rFonts w:hint="cs"/>
              <w:rtl/>
            </w:rPr>
          </w:rPrChange>
        </w:rPr>
        <w:t>از</w:t>
      </w:r>
      <w:r w:rsidRPr="000C759F">
        <w:rPr>
          <w:szCs w:val="23"/>
          <w:rtl/>
          <w:rPrChange w:id="63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35" w:author="Avionics" w:date="2015-10-08T00:04:00Z">
            <w:rPr>
              <w:rFonts w:hint="cs"/>
              <w:rtl/>
            </w:rPr>
          </w:rPrChange>
        </w:rPr>
        <w:t>آنجا</w:t>
      </w:r>
      <w:r w:rsidRPr="000C759F">
        <w:rPr>
          <w:szCs w:val="23"/>
          <w:rtl/>
          <w:rPrChange w:id="63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37" w:author="Avionics" w:date="2015-10-08T00:04:00Z">
            <w:rPr>
              <w:rFonts w:hint="cs"/>
              <w:rtl/>
            </w:rPr>
          </w:rPrChange>
        </w:rPr>
        <w:t>که</w:t>
      </w:r>
      <w:r w:rsidRPr="000C759F">
        <w:rPr>
          <w:szCs w:val="23"/>
          <w:rtl/>
          <w:rPrChange w:id="638" w:author="Avionics" w:date="2015-10-08T00:04:00Z">
            <w:rPr>
              <w:rtl/>
            </w:rPr>
          </w:rPrChange>
        </w:rPr>
        <w:t xml:space="preserve"> </w:t>
      </w:r>
      <w:r w:rsidRPr="000C759F">
        <w:rPr>
          <w:szCs w:val="23"/>
          <w:rPrChange w:id="639" w:author="Avionics" w:date="2015-10-08T00:04:00Z">
            <w:rPr/>
          </w:rPrChange>
        </w:rPr>
        <w:t>FPGA</w:t>
      </w:r>
      <w:r w:rsidRPr="000C759F">
        <w:rPr>
          <w:rFonts w:hint="cs"/>
          <w:szCs w:val="23"/>
          <w:rtl/>
          <w:rPrChange w:id="640" w:author="Avionics" w:date="2015-10-08T00:04:00Z">
            <w:rPr>
              <w:rFonts w:hint="cs"/>
              <w:rtl/>
            </w:rPr>
          </w:rPrChange>
        </w:rPr>
        <w:t>ها</w:t>
      </w:r>
      <w:r w:rsidRPr="000C759F">
        <w:rPr>
          <w:szCs w:val="23"/>
          <w:rtl/>
          <w:rPrChange w:id="641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42" w:author="Avionics" w:date="2015-10-08T00:04:00Z">
            <w:rPr>
              <w:rFonts w:hint="cs"/>
              <w:rtl/>
            </w:rPr>
          </w:rPrChange>
        </w:rPr>
        <w:t>تراشه</w:t>
      </w:r>
      <w:ins w:id="643" w:author="Windows User" w:date="2015-10-01T23:27:00Z">
        <w:r w:rsidR="00AD62DB" w:rsidRPr="000C759F">
          <w:rPr>
            <w:rFonts w:hint="cs"/>
            <w:szCs w:val="23"/>
            <w:rPrChange w:id="644" w:author="Avionics" w:date="2015-10-08T00:04:00Z">
              <w:rPr>
                <w:rFonts w:hint="cs"/>
              </w:rPr>
            </w:rPrChange>
          </w:rPr>
          <w:t>‌</w:t>
        </w:r>
      </w:ins>
      <w:r w:rsidRPr="000C759F">
        <w:rPr>
          <w:rFonts w:hint="cs"/>
          <w:szCs w:val="23"/>
          <w:rtl/>
          <w:rPrChange w:id="645" w:author="Avionics" w:date="2015-10-08T00:04:00Z">
            <w:rPr>
              <w:rFonts w:hint="cs"/>
              <w:rtl/>
            </w:rPr>
          </w:rPrChange>
        </w:rPr>
        <w:t>هایی</w:t>
      </w:r>
      <w:r w:rsidRPr="000C759F">
        <w:rPr>
          <w:szCs w:val="23"/>
          <w:rtl/>
          <w:rPrChange w:id="64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47" w:author="Avionics" w:date="2015-10-08T00:04:00Z">
            <w:rPr>
              <w:rFonts w:hint="cs"/>
              <w:rtl/>
            </w:rPr>
          </w:rPrChange>
        </w:rPr>
        <w:t>برنامه</w:t>
      </w:r>
      <w:ins w:id="648" w:author="Windows User" w:date="2015-10-01T23:27:00Z">
        <w:r w:rsidR="00AD62DB" w:rsidRPr="000C759F">
          <w:rPr>
            <w:rFonts w:hint="cs"/>
            <w:szCs w:val="23"/>
            <w:rPrChange w:id="649" w:author="Avionics" w:date="2015-10-08T00:04:00Z">
              <w:rPr>
                <w:rFonts w:hint="cs"/>
              </w:rPr>
            </w:rPrChange>
          </w:rPr>
          <w:t>‌</w:t>
        </w:r>
      </w:ins>
      <w:r w:rsidRPr="000C759F">
        <w:rPr>
          <w:rFonts w:hint="cs"/>
          <w:szCs w:val="23"/>
          <w:rtl/>
          <w:rPrChange w:id="650" w:author="Avionics" w:date="2015-10-08T00:04:00Z">
            <w:rPr>
              <w:rFonts w:hint="cs"/>
              <w:rtl/>
            </w:rPr>
          </w:rPrChange>
        </w:rPr>
        <w:t>پذیر</w:t>
      </w:r>
      <w:r w:rsidRPr="000C759F">
        <w:rPr>
          <w:szCs w:val="23"/>
          <w:rtl/>
          <w:rPrChange w:id="651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52" w:author="Avionics" w:date="2015-10-08T00:04:00Z">
            <w:rPr>
              <w:rFonts w:hint="cs"/>
              <w:rtl/>
            </w:rPr>
          </w:rPrChange>
        </w:rPr>
        <w:t>هستند،</w:t>
      </w:r>
      <w:r w:rsidRPr="000C759F">
        <w:rPr>
          <w:szCs w:val="23"/>
          <w:rtl/>
          <w:rPrChange w:id="653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54" w:author="Avionics" w:date="2015-10-08T00:04:00Z">
            <w:rPr>
              <w:rFonts w:hint="cs"/>
              <w:rtl/>
            </w:rPr>
          </w:rPrChange>
        </w:rPr>
        <w:t>پیش</w:t>
      </w:r>
      <w:ins w:id="655" w:author="Windows User" w:date="2015-10-01T23:27:00Z">
        <w:r w:rsidR="00AD62DB" w:rsidRPr="000C759F">
          <w:rPr>
            <w:rFonts w:hint="cs"/>
            <w:szCs w:val="23"/>
            <w:rPrChange w:id="656" w:author="Avionics" w:date="2015-10-08T00:04:00Z">
              <w:rPr>
                <w:rFonts w:hint="cs"/>
              </w:rPr>
            </w:rPrChange>
          </w:rPr>
          <w:t>‌</w:t>
        </w:r>
      </w:ins>
      <w:r w:rsidRPr="000C759F">
        <w:rPr>
          <w:rFonts w:hint="cs"/>
          <w:szCs w:val="23"/>
          <w:rtl/>
          <w:rPrChange w:id="657" w:author="Avionics" w:date="2015-10-08T00:04:00Z">
            <w:rPr>
              <w:rFonts w:hint="cs"/>
              <w:rtl/>
            </w:rPr>
          </w:rPrChange>
        </w:rPr>
        <w:t>بینی</w:t>
      </w:r>
      <w:r w:rsidRPr="000C759F">
        <w:rPr>
          <w:szCs w:val="23"/>
          <w:rtl/>
          <w:rPrChange w:id="658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59" w:author="Avionics" w:date="2015-10-08T00:04:00Z">
            <w:rPr>
              <w:rFonts w:hint="cs"/>
              <w:rtl/>
            </w:rPr>
          </w:rPrChange>
        </w:rPr>
        <w:t>طرحی</w:t>
      </w:r>
      <w:r w:rsidRPr="000C759F">
        <w:rPr>
          <w:szCs w:val="23"/>
          <w:rtl/>
          <w:rPrChange w:id="66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61" w:author="Avionics" w:date="2015-10-08T00:04:00Z">
            <w:rPr>
              <w:rFonts w:hint="cs"/>
              <w:rtl/>
            </w:rPr>
          </w:rPrChange>
        </w:rPr>
        <w:t>که</w:t>
      </w:r>
      <w:r w:rsidRPr="000C759F">
        <w:rPr>
          <w:szCs w:val="23"/>
          <w:rtl/>
          <w:rPrChange w:id="662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63" w:author="Avionics" w:date="2015-10-08T00:04:00Z">
            <w:rPr>
              <w:rFonts w:hint="cs"/>
              <w:rtl/>
            </w:rPr>
          </w:rPrChange>
        </w:rPr>
        <w:t>قرار</w:t>
      </w:r>
      <w:r w:rsidRPr="000C759F">
        <w:rPr>
          <w:szCs w:val="23"/>
          <w:rtl/>
          <w:rPrChange w:id="66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65" w:author="Avionics" w:date="2015-10-08T00:04:00Z">
            <w:rPr>
              <w:rFonts w:hint="cs"/>
              <w:rtl/>
            </w:rPr>
          </w:rPrChange>
        </w:rPr>
        <w:t>است</w:t>
      </w:r>
      <w:r w:rsidRPr="000C759F">
        <w:rPr>
          <w:szCs w:val="23"/>
          <w:rtl/>
          <w:rPrChange w:id="66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67" w:author="Avionics" w:date="2015-10-08T00:04:00Z">
            <w:rPr>
              <w:rFonts w:hint="cs"/>
              <w:rtl/>
            </w:rPr>
          </w:rPrChange>
        </w:rPr>
        <w:t>در</w:t>
      </w:r>
      <w:r w:rsidRPr="000C759F">
        <w:rPr>
          <w:szCs w:val="23"/>
          <w:rtl/>
          <w:rPrChange w:id="668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69" w:author="Avionics" w:date="2015-10-08T00:04:00Z">
            <w:rPr>
              <w:rFonts w:hint="cs"/>
              <w:rtl/>
            </w:rPr>
          </w:rPrChange>
        </w:rPr>
        <w:t>آن‌ها</w:t>
      </w:r>
      <w:r w:rsidRPr="000C759F">
        <w:rPr>
          <w:szCs w:val="23"/>
          <w:rtl/>
          <w:rPrChange w:id="67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71" w:author="Avionics" w:date="2015-10-08T00:04:00Z">
            <w:rPr>
              <w:rFonts w:hint="cs"/>
              <w:rtl/>
            </w:rPr>
          </w:rPrChange>
        </w:rPr>
        <w:t>پیاده</w:t>
      </w:r>
      <w:r w:rsidRPr="000C759F">
        <w:rPr>
          <w:szCs w:val="23"/>
          <w:rtl/>
          <w:rPrChange w:id="672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73" w:author="Avionics" w:date="2015-10-08T00:04:00Z">
            <w:rPr>
              <w:rFonts w:hint="cs"/>
              <w:rtl/>
            </w:rPr>
          </w:rPrChange>
        </w:rPr>
        <w:t>شود</w:t>
      </w:r>
      <w:r w:rsidRPr="000C759F">
        <w:rPr>
          <w:szCs w:val="23"/>
          <w:rtl/>
          <w:rPrChange w:id="67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75" w:author="Avionics" w:date="2015-10-08T00:04:00Z">
            <w:rPr>
              <w:rFonts w:hint="cs"/>
              <w:rtl/>
            </w:rPr>
          </w:rPrChange>
        </w:rPr>
        <w:t>امکان</w:t>
      </w:r>
      <w:r w:rsidRPr="000C759F">
        <w:rPr>
          <w:szCs w:val="23"/>
          <w:rtl/>
          <w:rPrChange w:id="67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77" w:author="Avionics" w:date="2015-10-08T00:04:00Z">
            <w:rPr>
              <w:rFonts w:hint="cs"/>
              <w:rtl/>
            </w:rPr>
          </w:rPrChange>
        </w:rPr>
        <w:t>پذیر</w:t>
      </w:r>
      <w:r w:rsidRPr="000C759F">
        <w:rPr>
          <w:szCs w:val="23"/>
          <w:rtl/>
          <w:rPrChange w:id="678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79" w:author="Avionics" w:date="2015-10-08T00:04:00Z">
            <w:rPr>
              <w:rFonts w:hint="cs"/>
              <w:rtl/>
            </w:rPr>
          </w:rPrChange>
        </w:rPr>
        <w:t>نیست</w:t>
      </w:r>
      <w:r w:rsidRPr="000C759F">
        <w:rPr>
          <w:szCs w:val="23"/>
          <w:rtl/>
          <w:rPrChange w:id="680" w:author="Avionics" w:date="2015-10-08T00:04:00Z">
            <w:rPr>
              <w:rtl/>
            </w:rPr>
          </w:rPrChange>
        </w:rPr>
        <w:t xml:space="preserve">. </w:t>
      </w:r>
      <w:r w:rsidRPr="000C759F">
        <w:rPr>
          <w:rFonts w:hint="cs"/>
          <w:szCs w:val="23"/>
          <w:rtl/>
          <w:rPrChange w:id="681" w:author="Avionics" w:date="2015-10-08T00:04:00Z">
            <w:rPr>
              <w:rFonts w:hint="cs"/>
              <w:rtl/>
            </w:rPr>
          </w:rPrChange>
        </w:rPr>
        <w:t>در</w:t>
      </w:r>
      <w:r w:rsidRPr="000C759F">
        <w:rPr>
          <w:szCs w:val="23"/>
          <w:rtl/>
          <w:rPrChange w:id="682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83" w:author="Avionics" w:date="2015-10-08T00:04:00Z">
            <w:rPr>
              <w:rFonts w:hint="cs"/>
              <w:rtl/>
            </w:rPr>
          </w:rPrChange>
        </w:rPr>
        <w:t>نتیجه</w:t>
      </w:r>
      <w:r w:rsidRPr="000C759F">
        <w:rPr>
          <w:szCs w:val="23"/>
          <w:rtl/>
          <w:rPrChange w:id="68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85" w:author="Avionics" w:date="2015-10-08T00:04:00Z">
            <w:rPr>
              <w:rFonts w:hint="cs"/>
              <w:rtl/>
            </w:rPr>
          </w:rPrChange>
        </w:rPr>
        <w:t>ورودی</w:t>
      </w:r>
      <w:r w:rsidRPr="000C759F">
        <w:rPr>
          <w:szCs w:val="23"/>
          <w:rtl/>
          <w:rPrChange w:id="686" w:author="Avionics" w:date="2015-10-08T00:04:00Z">
            <w:rPr>
              <w:rtl/>
            </w:rPr>
          </w:rPrChange>
        </w:rPr>
        <w:t>/</w:t>
      </w:r>
      <w:r w:rsidRPr="000C759F">
        <w:rPr>
          <w:rFonts w:hint="cs"/>
          <w:szCs w:val="23"/>
          <w:rtl/>
          <w:rPrChange w:id="687" w:author="Avionics" w:date="2015-10-08T00:04:00Z">
            <w:rPr>
              <w:rFonts w:hint="cs"/>
              <w:rtl/>
            </w:rPr>
          </w:rPrChange>
        </w:rPr>
        <w:t>خروجی</w:t>
      </w:r>
      <w:r w:rsidRPr="000C759F">
        <w:rPr>
          <w:szCs w:val="23"/>
          <w:rtl/>
          <w:rPrChange w:id="688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89" w:author="Avionics" w:date="2015-10-08T00:04:00Z">
            <w:rPr>
              <w:rFonts w:hint="cs"/>
              <w:rtl/>
            </w:rPr>
          </w:rPrChange>
        </w:rPr>
        <w:t>های</w:t>
      </w:r>
      <w:r w:rsidRPr="000C759F">
        <w:rPr>
          <w:szCs w:val="23"/>
          <w:rtl/>
          <w:rPrChange w:id="69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91" w:author="Avionics" w:date="2015-10-08T00:04:00Z">
            <w:rPr>
              <w:rFonts w:hint="cs"/>
              <w:rtl/>
            </w:rPr>
          </w:rPrChange>
        </w:rPr>
        <w:t>مورد</w:t>
      </w:r>
      <w:r w:rsidRPr="000C759F">
        <w:rPr>
          <w:szCs w:val="23"/>
          <w:rtl/>
          <w:rPrChange w:id="692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93" w:author="Avionics" w:date="2015-10-08T00:04:00Z">
            <w:rPr>
              <w:rFonts w:hint="cs"/>
              <w:rtl/>
            </w:rPr>
          </w:rPrChange>
        </w:rPr>
        <w:t>نیاز</w:t>
      </w:r>
      <w:r w:rsidRPr="000C759F">
        <w:rPr>
          <w:szCs w:val="23"/>
          <w:rtl/>
          <w:rPrChange w:id="69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95" w:author="Avionics" w:date="2015-10-08T00:04:00Z">
            <w:rPr>
              <w:rFonts w:hint="cs"/>
              <w:rtl/>
            </w:rPr>
          </w:rPrChange>
        </w:rPr>
        <w:t>کاربر</w:t>
      </w:r>
      <w:r w:rsidRPr="000C759F">
        <w:rPr>
          <w:szCs w:val="23"/>
          <w:rtl/>
          <w:rPrChange w:id="69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97" w:author="Avionics" w:date="2015-10-08T00:04:00Z">
            <w:rPr>
              <w:rFonts w:hint="cs"/>
              <w:rtl/>
            </w:rPr>
          </w:rPrChange>
        </w:rPr>
        <w:t>هم</w:t>
      </w:r>
      <w:r w:rsidRPr="000C759F">
        <w:rPr>
          <w:szCs w:val="23"/>
          <w:rtl/>
          <w:rPrChange w:id="698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699" w:author="Avionics" w:date="2015-10-08T00:04:00Z">
            <w:rPr>
              <w:rFonts w:hint="cs"/>
              <w:rtl/>
            </w:rPr>
          </w:rPrChange>
        </w:rPr>
        <w:t>قابل</w:t>
      </w:r>
      <w:r w:rsidRPr="000C759F">
        <w:rPr>
          <w:szCs w:val="23"/>
          <w:rtl/>
          <w:rPrChange w:id="70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01" w:author="Avionics" w:date="2015-10-08T00:04:00Z">
            <w:rPr>
              <w:rFonts w:hint="cs"/>
              <w:rtl/>
            </w:rPr>
          </w:rPrChange>
        </w:rPr>
        <w:t>پیش‌بینی</w:t>
      </w:r>
      <w:r w:rsidRPr="000C759F">
        <w:rPr>
          <w:szCs w:val="23"/>
          <w:rtl/>
          <w:rPrChange w:id="702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03" w:author="Avionics" w:date="2015-10-08T00:04:00Z">
            <w:rPr>
              <w:rFonts w:hint="cs"/>
              <w:rtl/>
            </w:rPr>
          </w:rPrChange>
        </w:rPr>
        <w:t>نیستند</w:t>
      </w:r>
      <w:r w:rsidRPr="000C759F">
        <w:rPr>
          <w:szCs w:val="23"/>
          <w:rtl/>
          <w:rPrChange w:id="704" w:author="Avionics" w:date="2015-10-08T00:04:00Z">
            <w:rPr>
              <w:rtl/>
            </w:rPr>
          </w:rPrChange>
        </w:rPr>
        <w:t xml:space="preserve">. </w:t>
      </w:r>
      <w:r w:rsidRPr="000C759F">
        <w:rPr>
          <w:rFonts w:hint="cs"/>
          <w:szCs w:val="23"/>
          <w:rtl/>
          <w:rPrChange w:id="705" w:author="Avionics" w:date="2015-10-08T00:04:00Z">
            <w:rPr>
              <w:rFonts w:hint="cs"/>
              <w:rtl/>
            </w:rPr>
          </w:rPrChange>
        </w:rPr>
        <w:t>بنابراین</w:t>
      </w:r>
      <w:r w:rsidRPr="000C759F">
        <w:rPr>
          <w:szCs w:val="23"/>
          <w:rtl/>
          <w:rPrChange w:id="70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07" w:author="Avionics" w:date="2015-10-08T00:04:00Z">
            <w:rPr>
              <w:rFonts w:hint="cs"/>
              <w:rtl/>
            </w:rPr>
          </w:rPrChange>
        </w:rPr>
        <w:t>بهتر</w:t>
      </w:r>
      <w:r w:rsidRPr="000C759F">
        <w:rPr>
          <w:szCs w:val="23"/>
          <w:rtl/>
          <w:rPrChange w:id="708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09" w:author="Avionics" w:date="2015-10-08T00:04:00Z">
            <w:rPr>
              <w:rFonts w:hint="cs"/>
              <w:rtl/>
            </w:rPr>
          </w:rPrChange>
        </w:rPr>
        <w:t>است</w:t>
      </w:r>
      <w:r w:rsidRPr="000C759F">
        <w:rPr>
          <w:szCs w:val="23"/>
          <w:rtl/>
          <w:rPrChange w:id="71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11" w:author="Avionics" w:date="2015-10-08T00:04:00Z">
            <w:rPr>
              <w:rFonts w:hint="cs"/>
              <w:rtl/>
            </w:rPr>
          </w:rPrChange>
        </w:rPr>
        <w:t>این</w:t>
      </w:r>
      <w:r w:rsidRPr="000C759F">
        <w:rPr>
          <w:szCs w:val="23"/>
          <w:rtl/>
          <w:rPrChange w:id="712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13" w:author="Avionics" w:date="2015-10-08T00:04:00Z">
            <w:rPr>
              <w:rFonts w:hint="cs"/>
              <w:rtl/>
            </w:rPr>
          </w:rPrChange>
        </w:rPr>
        <w:t>موضوع</w:t>
      </w:r>
      <w:r w:rsidRPr="000C759F">
        <w:rPr>
          <w:szCs w:val="23"/>
          <w:rtl/>
          <w:rPrChange w:id="71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15" w:author="Avionics" w:date="2015-10-08T00:04:00Z">
            <w:rPr>
              <w:rFonts w:hint="cs"/>
              <w:rtl/>
            </w:rPr>
          </w:rPrChange>
        </w:rPr>
        <w:t>نیز</w:t>
      </w:r>
      <w:r w:rsidRPr="000C759F">
        <w:rPr>
          <w:szCs w:val="23"/>
          <w:rtl/>
          <w:rPrChange w:id="71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17" w:author="Avionics" w:date="2015-10-08T00:04:00Z">
            <w:rPr>
              <w:rFonts w:hint="cs"/>
              <w:rtl/>
            </w:rPr>
          </w:rPrChange>
        </w:rPr>
        <w:t>در</w:t>
      </w:r>
      <w:r w:rsidRPr="000C759F">
        <w:rPr>
          <w:szCs w:val="23"/>
          <w:rtl/>
          <w:rPrChange w:id="718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19" w:author="Avionics" w:date="2015-10-08T00:04:00Z">
            <w:rPr>
              <w:rFonts w:hint="cs"/>
              <w:rtl/>
            </w:rPr>
          </w:rPrChange>
        </w:rPr>
        <w:t>اختیار</w:t>
      </w:r>
      <w:r w:rsidRPr="000C759F">
        <w:rPr>
          <w:szCs w:val="23"/>
          <w:rtl/>
          <w:rPrChange w:id="72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21" w:author="Avionics" w:date="2015-10-08T00:04:00Z">
            <w:rPr>
              <w:rFonts w:hint="cs"/>
              <w:rtl/>
            </w:rPr>
          </w:rPrChange>
        </w:rPr>
        <w:t>کاربر</w:t>
      </w:r>
      <w:r w:rsidRPr="000C759F">
        <w:rPr>
          <w:szCs w:val="23"/>
          <w:rtl/>
          <w:rPrChange w:id="722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23" w:author="Avionics" w:date="2015-10-08T00:04:00Z">
            <w:rPr>
              <w:rFonts w:hint="cs"/>
              <w:rtl/>
            </w:rPr>
          </w:rPrChange>
        </w:rPr>
        <w:t>قرار</w:t>
      </w:r>
      <w:r w:rsidRPr="000C759F">
        <w:rPr>
          <w:szCs w:val="23"/>
          <w:rtl/>
          <w:rPrChange w:id="72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25" w:author="Avionics" w:date="2015-10-08T00:04:00Z">
            <w:rPr>
              <w:rFonts w:hint="cs"/>
              <w:rtl/>
            </w:rPr>
          </w:rPrChange>
        </w:rPr>
        <w:t>داده</w:t>
      </w:r>
      <w:r w:rsidRPr="000C759F">
        <w:rPr>
          <w:szCs w:val="23"/>
          <w:rtl/>
          <w:rPrChange w:id="72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27" w:author="Avionics" w:date="2015-10-08T00:04:00Z">
            <w:rPr>
              <w:rFonts w:hint="cs"/>
              <w:rtl/>
            </w:rPr>
          </w:rPrChange>
        </w:rPr>
        <w:t>شود</w:t>
      </w:r>
      <w:r w:rsidRPr="000C759F">
        <w:rPr>
          <w:szCs w:val="23"/>
          <w:rtl/>
          <w:rPrChange w:id="728" w:author="Avionics" w:date="2015-10-08T00:04:00Z">
            <w:rPr>
              <w:rtl/>
            </w:rPr>
          </w:rPrChange>
        </w:rPr>
        <w:t xml:space="preserve">. </w:t>
      </w:r>
      <w:r w:rsidRPr="000C759F">
        <w:rPr>
          <w:rFonts w:hint="cs"/>
          <w:szCs w:val="23"/>
          <w:rtl/>
          <w:rPrChange w:id="729" w:author="Avionics" w:date="2015-10-08T00:04:00Z">
            <w:rPr>
              <w:rFonts w:hint="cs"/>
              <w:rtl/>
            </w:rPr>
          </w:rPrChange>
        </w:rPr>
        <w:t>تا</w:t>
      </w:r>
      <w:r w:rsidRPr="000C759F">
        <w:rPr>
          <w:szCs w:val="23"/>
          <w:rtl/>
          <w:rPrChange w:id="73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31" w:author="Avionics" w:date="2015-10-08T00:04:00Z">
            <w:rPr>
              <w:rFonts w:hint="cs"/>
              <w:rtl/>
            </w:rPr>
          </w:rPrChange>
        </w:rPr>
        <w:t>بتواند</w:t>
      </w:r>
      <w:r w:rsidRPr="000C759F">
        <w:rPr>
          <w:szCs w:val="23"/>
          <w:rtl/>
          <w:rPrChange w:id="732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33" w:author="Avionics" w:date="2015-10-08T00:04:00Z">
            <w:rPr>
              <w:rFonts w:hint="cs"/>
              <w:rtl/>
            </w:rPr>
          </w:rPrChange>
        </w:rPr>
        <w:t>رابط‌های</w:t>
      </w:r>
      <w:r w:rsidRPr="000C759F">
        <w:rPr>
          <w:szCs w:val="23"/>
          <w:rtl/>
          <w:rPrChange w:id="73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35" w:author="Avionics" w:date="2015-10-08T00:04:00Z">
            <w:rPr>
              <w:rFonts w:hint="cs"/>
              <w:rtl/>
            </w:rPr>
          </w:rPrChange>
        </w:rPr>
        <w:t>ورودی</w:t>
      </w:r>
      <w:r w:rsidRPr="000C759F">
        <w:rPr>
          <w:szCs w:val="23"/>
          <w:rtl/>
          <w:rPrChange w:id="736" w:author="Avionics" w:date="2015-10-08T00:04:00Z">
            <w:rPr>
              <w:rtl/>
            </w:rPr>
          </w:rPrChange>
        </w:rPr>
        <w:t>/</w:t>
      </w:r>
      <w:r w:rsidRPr="000C759F">
        <w:rPr>
          <w:rFonts w:hint="cs"/>
          <w:szCs w:val="23"/>
          <w:rtl/>
          <w:rPrChange w:id="737" w:author="Avionics" w:date="2015-10-08T00:04:00Z">
            <w:rPr>
              <w:rFonts w:hint="cs"/>
              <w:rtl/>
            </w:rPr>
          </w:rPrChange>
        </w:rPr>
        <w:t>خروجی</w:t>
      </w:r>
      <w:r w:rsidRPr="000C759F">
        <w:rPr>
          <w:szCs w:val="23"/>
          <w:rtl/>
          <w:rPrChange w:id="738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39" w:author="Avionics" w:date="2015-10-08T00:04:00Z">
            <w:rPr>
              <w:rFonts w:hint="cs"/>
              <w:rtl/>
            </w:rPr>
          </w:rPrChange>
        </w:rPr>
        <w:t>مورد</w:t>
      </w:r>
      <w:r w:rsidRPr="000C759F">
        <w:rPr>
          <w:szCs w:val="23"/>
          <w:rtl/>
          <w:rPrChange w:id="74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41" w:author="Avionics" w:date="2015-10-08T00:04:00Z">
            <w:rPr>
              <w:rFonts w:hint="cs"/>
              <w:rtl/>
            </w:rPr>
          </w:rPrChange>
        </w:rPr>
        <w:t>نظر</w:t>
      </w:r>
      <w:r w:rsidRPr="000C759F">
        <w:rPr>
          <w:szCs w:val="23"/>
          <w:rtl/>
          <w:rPrChange w:id="742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43" w:author="Avionics" w:date="2015-10-08T00:04:00Z">
            <w:rPr>
              <w:rFonts w:hint="cs"/>
              <w:rtl/>
            </w:rPr>
          </w:rPrChange>
        </w:rPr>
        <w:t>را</w:t>
      </w:r>
      <w:r w:rsidRPr="000C759F">
        <w:rPr>
          <w:szCs w:val="23"/>
          <w:rtl/>
          <w:rPrChange w:id="744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45" w:author="Avionics" w:date="2015-10-08T00:04:00Z">
            <w:rPr>
              <w:rFonts w:hint="cs"/>
              <w:rtl/>
            </w:rPr>
          </w:rPrChange>
        </w:rPr>
        <w:t>به</w:t>
      </w:r>
      <w:r w:rsidRPr="000C759F">
        <w:rPr>
          <w:szCs w:val="23"/>
          <w:rtl/>
          <w:rPrChange w:id="746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47" w:author="Avionics" w:date="2015-10-08T00:04:00Z">
            <w:rPr>
              <w:rFonts w:hint="cs"/>
              <w:rtl/>
            </w:rPr>
          </w:rPrChange>
        </w:rPr>
        <w:t>راحتی</w:t>
      </w:r>
      <w:r w:rsidRPr="000C759F">
        <w:rPr>
          <w:szCs w:val="23"/>
          <w:rtl/>
          <w:rPrChange w:id="748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49" w:author="Avionics" w:date="2015-10-08T00:04:00Z">
            <w:rPr>
              <w:rFonts w:hint="cs"/>
              <w:rtl/>
            </w:rPr>
          </w:rPrChange>
        </w:rPr>
        <w:t>اختیار</w:t>
      </w:r>
      <w:r w:rsidRPr="000C759F">
        <w:rPr>
          <w:szCs w:val="23"/>
          <w:rtl/>
          <w:rPrChange w:id="750" w:author="Avionics" w:date="2015-10-08T00:04:00Z">
            <w:rPr>
              <w:rtl/>
            </w:rPr>
          </w:rPrChange>
        </w:rPr>
        <w:t xml:space="preserve"> </w:t>
      </w:r>
      <w:r w:rsidRPr="000C759F">
        <w:rPr>
          <w:rFonts w:hint="cs"/>
          <w:szCs w:val="23"/>
          <w:rtl/>
          <w:rPrChange w:id="751" w:author="Avionics" w:date="2015-10-08T00:04:00Z">
            <w:rPr>
              <w:rFonts w:hint="cs"/>
              <w:rtl/>
            </w:rPr>
          </w:rPrChange>
        </w:rPr>
        <w:t>کند</w:t>
      </w:r>
      <w:r w:rsidRPr="000C759F">
        <w:rPr>
          <w:szCs w:val="23"/>
          <w:rtl/>
          <w:rPrChange w:id="752" w:author="Avionics" w:date="2015-10-08T00:04:00Z">
            <w:rPr>
              <w:rtl/>
            </w:rPr>
          </w:rPrChange>
        </w:rPr>
        <w:t>.</w:t>
      </w:r>
    </w:p>
    <w:p w:rsidR="001D7A82" w:rsidRPr="000C759F" w:rsidDel="004C2C08" w:rsidRDefault="008A63B3" w:rsidP="000B78AC">
      <w:pPr>
        <w:rPr>
          <w:del w:id="753" w:author="Windows User" w:date="2015-10-01T17:48:00Z"/>
          <w:szCs w:val="23"/>
          <w:rtl/>
          <w:rPrChange w:id="754" w:author="Avionics" w:date="2015-10-08T00:04:00Z">
            <w:rPr>
              <w:del w:id="755" w:author="Windows User" w:date="2015-10-01T17:48:00Z"/>
              <w:rtl/>
            </w:rPr>
          </w:rPrChange>
        </w:rPr>
      </w:pPr>
      <w:ins w:id="756" w:author="Windows User" w:date="2015-10-02T00:49:00Z">
        <w:del w:id="757" w:author="Avionics" w:date="2015-10-08T00:02:00Z">
          <w:r w:rsidRPr="000C759F" w:rsidDel="000C759F">
            <w:rPr>
              <w:noProof/>
              <w:szCs w:val="23"/>
              <w:lang w:bidi="ar-SA"/>
              <w:rPrChange w:id="758">
                <w:rPr>
                  <w:noProof/>
                  <w:lang w:bidi="ar-SA"/>
                </w:rPr>
              </w:rPrChange>
            </w:rPr>
            <mc:AlternateContent>
              <mc:Choice Requires="wps">
                <w:drawing>
                  <wp:anchor distT="0" distB="0" distL="114300" distR="114300" simplePos="0" relativeHeight="251703296" behindDoc="0" locked="0" layoutInCell="1" allowOverlap="1" wp14:anchorId="4213E975" wp14:editId="10F01030">
                    <wp:simplePos x="0" y="0"/>
                    <wp:positionH relativeFrom="margin">
                      <wp:posOffset>494665</wp:posOffset>
                    </wp:positionH>
                    <wp:positionV relativeFrom="paragraph">
                      <wp:posOffset>1823720</wp:posOffset>
                    </wp:positionV>
                    <wp:extent cx="4741545" cy="635"/>
                    <wp:effectExtent l="0" t="0" r="1905" b="635"/>
                    <wp:wrapTopAndBottom/>
                    <wp:docPr id="65" name="Text Box 6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741545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920397" w:rsidRDefault="008368A5">
                                <w:pPr>
                                  <w:pStyle w:val="Caption"/>
                                  <w:rPr>
                                    <w:noProof/>
                                  </w:rPr>
                                  <w:pPrChange w:id="759" w:author="Windows User" w:date="2015-10-02T00:49:00Z">
                                    <w:pPr/>
                                  </w:pPrChange>
                                </w:pPr>
                                <w:bookmarkStart w:id="760" w:name="_Ref431510550"/>
                                <w:ins w:id="761" w:author="Windows User" w:date="2015-10-02T00:49:00Z">
                                  <w:r>
                                    <w:rPr>
                                      <w:rtl/>
                                    </w:rPr>
                                    <w:t xml:space="preserve">شکل </w:t>
                                  </w:r>
                                  <w:r>
                                    <w:rPr>
                                      <w:rtl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  <w:r>
                                    <w:instrText>SEQ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شکل \* </w:instrText>
                                  </w:r>
                                  <w:r>
                                    <w:instrText>ARABIC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</w:ins>
                                <w:r>
                                  <w:rPr>
                                    <w:rtl/>
                                  </w:rPr>
                                  <w:fldChar w:fldCharType="separate"/>
                                </w:r>
                                <w:ins w:id="762" w:author="Avionics" w:date="2015-10-08T00:17:00Z">
                                  <w:r w:rsidR="0080164D">
                                    <w:rPr>
                                      <w:noProof/>
                                      <w:rtl/>
                                    </w:rPr>
                                    <w:t>4</w:t>
                                  </w:r>
                                </w:ins>
                                <w:ins w:id="763" w:author="Windows User" w:date="2015-10-02T00:49:00Z">
                                  <w:r>
                                    <w:rPr>
                                      <w:rtl/>
                                    </w:rPr>
                                    <w:fldChar w:fldCharType="end"/>
                                  </w:r>
                                  <w:bookmarkEnd w:id="760"/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 xml:space="preserve">: بال </w:t>
                                  </w:r>
                                  <w:r>
                                    <w:t>LED</w:t>
                                  </w: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 xml:space="preserve">-کلید (سمت راست) و بال </w:t>
                                  </w:r>
                                  <w:r>
                                    <w:t>VGA</w:t>
                                  </w: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 xml:space="preserve"> (سمت چپ)</w:t>
                                  </w:r>
                                </w:ins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213E975" id="Text Box 65" o:spid="_x0000_s1030" type="#_x0000_t202" style="position:absolute;left:0;text-align:left;margin-left:38.95pt;margin-top:143.6pt;width:373.35pt;height:.05pt;z-index:25170329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" stroked="f">
                    <v:textbox style="mso-fit-shape-to-text:t" inset="0,0,0,0">
                      <w:txbxContent>
                        <w:p w:rsidR="008368A5" w:rsidRPr="00920397" w:rsidRDefault="008368A5">
                          <w:pPr>
                            <w:pStyle w:val="Caption"/>
                            <w:rPr>
                              <w:noProof/>
                            </w:rPr>
                            <w:pPrChange w:id="764" w:author="Windows User" w:date="2015-10-02T00:49:00Z">
                              <w:pPr/>
                            </w:pPrChange>
                          </w:pPr>
                          <w:bookmarkStart w:id="765" w:name="_Ref431510550"/>
                          <w:ins w:id="766" w:author="Windows User" w:date="2015-10-02T00:49:00Z"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</w:ins>
                          <w:r>
                            <w:rPr>
                              <w:rtl/>
                            </w:rPr>
                            <w:fldChar w:fldCharType="separate"/>
                          </w:r>
                          <w:ins w:id="767" w:author="Avionics" w:date="2015-10-08T00:17:00Z">
                            <w:r w:rsidR="0080164D">
                              <w:rPr>
                                <w:noProof/>
                                <w:rtl/>
                              </w:rPr>
                              <w:t>4</w:t>
                            </w:r>
                          </w:ins>
                          <w:ins w:id="768" w:author="Windows User" w:date="2015-10-02T00:49:00Z"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bookmarkEnd w:id="765"/>
                            <w:r>
                              <w:rPr>
                                <w:rFonts w:hint="cs"/>
                                <w:rtl/>
                              </w:rPr>
                              <w:t xml:space="preserve">: بال </w:t>
                            </w:r>
                            <w:r>
                              <w:t>LED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-کلید (سمت راست) و بال </w:t>
                            </w:r>
                            <w:r>
                              <w:t>VGA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(سمت چپ)</w:t>
                            </w:r>
                          </w:ins>
                        </w:p>
                      </w:txbxContent>
                    </v:textbox>
                    <w10:wrap type="topAndBottom" anchorx="margin"/>
                  </v:shape>
                </w:pict>
              </mc:Fallback>
            </mc:AlternateContent>
          </w:r>
        </w:del>
      </w:ins>
      <w:del w:id="769" w:author="Avionics" w:date="2015-10-08T00:02:00Z">
        <w:r w:rsidRPr="000C759F" w:rsidDel="000C759F">
          <w:rPr>
            <w:noProof/>
            <w:szCs w:val="23"/>
            <w:rtl/>
            <w:lang w:bidi="ar-SA"/>
            <w:rPrChange w:id="770">
              <w:rPr>
                <w:noProof/>
                <w:rtl/>
                <w:lang w:bidi="ar-SA"/>
              </w:rPr>
            </w:rPrChange>
          </w:rPr>
          <mc:AlternateContent>
            <mc:Choice Requires="wpg">
              <w:drawing>
                <wp:anchor distT="0" distB="0" distL="114300" distR="114300" simplePos="0" relativeHeight="251599872" behindDoc="0" locked="0" layoutInCell="1" allowOverlap="1" wp14:anchorId="64A9BD61" wp14:editId="5ED31810">
                  <wp:simplePos x="0" y="0"/>
                  <wp:positionH relativeFrom="margin">
                    <wp:align>center</wp:align>
                  </wp:positionH>
                  <wp:positionV relativeFrom="paragraph">
                    <wp:posOffset>681355</wp:posOffset>
                  </wp:positionV>
                  <wp:extent cx="3581400" cy="1133475"/>
                  <wp:effectExtent l="0" t="0" r="0" b="9525"/>
                  <wp:wrapTopAndBottom/>
                  <wp:docPr id="78" name="Group 78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3581400" cy="1133475"/>
                            <a:chOff x="0" y="1"/>
                            <a:chExt cx="4633247" cy="1436133"/>
                          </a:xfrm>
                        </wpg:grpSpPr>
                        <pic:pic xmlns:pic="http://schemas.openxmlformats.org/drawingml/2006/picture">
                          <pic:nvPicPr>
                            <pic:cNvPr id="2" name="Picture 2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2435995" y="77553"/>
                              <a:ext cx="2197252" cy="131889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" name="Picture 1" descr="http://posedge.ir/wp-content/uploads/2015/08/Posedge-VGA-Wing-2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1"/>
                              <a:ext cx="2011720" cy="143613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group w14:anchorId="2D6C439A" id="Group 78" o:spid="_x0000_s1026" style="position:absolute;margin-left:0;margin-top:53.65pt;width:282pt;height:89.25pt;z-index:251599872;mso-position-horizontal:center;mso-position-horizontal-relative:margin;mso-width-relative:margin;mso-height-relative:margin" coordorigin="" coordsize="46332,143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Picture 2" o:spid="_x0000_s1027" type="#_x0000_t75" style="position:absolute;left:24359;top:775;width:21973;height:1318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">
                    <v:imagedata r:id="rId15" o:title=""/>
                    <v:path arrowok="t"/>
                  </v:shape>
                  <v:shape id="Picture 1" o:spid="_x0000_s1028" type="#_x0000_t75" alt="http://posedge.ir/wp-content/uploads/2015/08/Posedge-VGA-Wing-2.png" style="position:absolute;width:20117;height:143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">
                    <v:imagedata r:id="rId16" o:title="Posedge-VGA-Wing-2"/>
                    <v:path arrowok="t"/>
                  </v:shape>
                  <w10:wrap type="topAndBottom" anchorx="margin"/>
                </v:group>
              </w:pict>
            </mc:Fallback>
          </mc:AlternateContent>
        </w:r>
      </w:del>
      <w:r w:rsidR="007447B8" w:rsidRPr="000C759F">
        <w:rPr>
          <w:rFonts w:hint="cs"/>
          <w:szCs w:val="23"/>
          <w:rtl/>
          <w:rPrChange w:id="771" w:author="Avionics" w:date="2015-10-08T00:04:00Z">
            <w:rPr>
              <w:rFonts w:hint="cs"/>
              <w:rtl/>
            </w:rPr>
          </w:rPrChange>
        </w:rPr>
        <w:t>بعضی</w:t>
      </w:r>
      <w:r w:rsidR="007447B8" w:rsidRPr="000C759F">
        <w:rPr>
          <w:szCs w:val="23"/>
          <w:rtl/>
          <w:rPrChange w:id="772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773" w:author="Avionics" w:date="2015-10-08T00:04:00Z">
            <w:rPr>
              <w:rFonts w:hint="cs"/>
              <w:rtl/>
            </w:rPr>
          </w:rPrChange>
        </w:rPr>
        <w:t>از</w:t>
      </w:r>
      <w:r w:rsidR="007447B8" w:rsidRPr="000C759F">
        <w:rPr>
          <w:szCs w:val="23"/>
          <w:rtl/>
          <w:rPrChange w:id="774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775" w:author="Avionics" w:date="2015-10-08T00:04:00Z">
            <w:rPr>
              <w:rFonts w:hint="cs"/>
              <w:rtl/>
            </w:rPr>
          </w:rPrChange>
        </w:rPr>
        <w:t>بال‌های</w:t>
      </w:r>
      <w:r w:rsidR="007447B8" w:rsidRPr="000C759F">
        <w:rPr>
          <w:szCs w:val="23"/>
          <w:rtl/>
          <w:rPrChange w:id="776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777" w:author="Avionics" w:date="2015-10-08T00:04:00Z">
            <w:rPr>
              <w:rFonts w:hint="cs"/>
              <w:rtl/>
            </w:rPr>
          </w:rPrChange>
        </w:rPr>
        <w:t>پرکاربرد</w:t>
      </w:r>
      <w:ins w:id="778" w:author="Windows User" w:date="2015-10-01T23:28:00Z">
        <w:r w:rsidR="00AD62DB" w:rsidRPr="000C759F">
          <w:rPr>
            <w:szCs w:val="23"/>
            <w:rtl/>
            <w:rPrChange w:id="779" w:author="Avionics" w:date="2015-10-08T00:04:00Z">
              <w:rPr>
                <w:rtl/>
              </w:rPr>
            </w:rPrChange>
          </w:rPr>
          <w:t xml:space="preserve"> </w:t>
        </w:r>
        <w:r w:rsidR="00AD62DB" w:rsidRPr="000C759F">
          <w:rPr>
            <w:rFonts w:hint="cs"/>
            <w:szCs w:val="23"/>
            <w:rtl/>
            <w:rPrChange w:id="780" w:author="Avionics" w:date="2015-10-08T00:04:00Z">
              <w:rPr>
                <w:rFonts w:hint="cs"/>
                <w:rtl/>
              </w:rPr>
            </w:rPrChange>
          </w:rPr>
          <w:t>همانند</w:t>
        </w:r>
        <w:r w:rsidR="00AD62DB" w:rsidRPr="000C759F">
          <w:rPr>
            <w:szCs w:val="23"/>
            <w:rtl/>
            <w:rPrChange w:id="781" w:author="Avionics" w:date="2015-10-08T00:04:00Z">
              <w:rPr>
                <w:rtl/>
              </w:rPr>
            </w:rPrChange>
          </w:rPr>
          <w:t xml:space="preserve"> </w:t>
        </w:r>
        <w:r w:rsidR="00AD62DB" w:rsidRPr="000C759F">
          <w:rPr>
            <w:rFonts w:hint="cs"/>
            <w:szCs w:val="23"/>
            <w:rtl/>
            <w:rPrChange w:id="782" w:author="Avionics" w:date="2015-10-08T00:04:00Z">
              <w:rPr>
                <w:rFonts w:hint="cs"/>
                <w:rtl/>
              </w:rPr>
            </w:rPrChange>
          </w:rPr>
          <w:t>بال</w:t>
        </w:r>
        <w:r w:rsidR="00AD62DB" w:rsidRPr="000C759F">
          <w:rPr>
            <w:szCs w:val="23"/>
            <w:rtl/>
            <w:rPrChange w:id="783" w:author="Avionics" w:date="2015-10-08T00:04:00Z">
              <w:rPr>
                <w:rtl/>
              </w:rPr>
            </w:rPrChange>
          </w:rPr>
          <w:t xml:space="preserve"> </w:t>
        </w:r>
        <w:r w:rsidR="00AD62DB" w:rsidRPr="000C759F">
          <w:rPr>
            <w:szCs w:val="23"/>
            <w:rPrChange w:id="784" w:author="Avionics" w:date="2015-10-08T00:04:00Z">
              <w:rPr/>
            </w:rPrChange>
          </w:rPr>
          <w:t>LED</w:t>
        </w:r>
        <w:r w:rsidR="00AD62DB" w:rsidRPr="000C759F">
          <w:rPr>
            <w:szCs w:val="23"/>
            <w:rtl/>
            <w:rPrChange w:id="785" w:author="Avionics" w:date="2015-10-08T00:04:00Z">
              <w:rPr>
                <w:rtl/>
              </w:rPr>
            </w:rPrChange>
          </w:rPr>
          <w:t>-</w:t>
        </w:r>
        <w:r w:rsidR="00AD62DB" w:rsidRPr="000C759F">
          <w:rPr>
            <w:rFonts w:hint="cs"/>
            <w:szCs w:val="23"/>
            <w:rtl/>
            <w:rPrChange w:id="786" w:author="Avionics" w:date="2015-10-08T00:04:00Z">
              <w:rPr>
                <w:rFonts w:hint="cs"/>
                <w:rtl/>
              </w:rPr>
            </w:rPrChange>
          </w:rPr>
          <w:t>کلید</w:t>
        </w:r>
        <w:r w:rsidR="00AD62DB" w:rsidRPr="000C759F">
          <w:rPr>
            <w:szCs w:val="23"/>
            <w:rtl/>
            <w:rPrChange w:id="787" w:author="Avionics" w:date="2015-10-08T00:04:00Z">
              <w:rPr>
                <w:rtl/>
              </w:rPr>
            </w:rPrChange>
          </w:rPr>
          <w:t xml:space="preserve"> </w:t>
        </w:r>
        <w:r w:rsidR="00AD62DB" w:rsidRPr="000C759F">
          <w:rPr>
            <w:rFonts w:hint="cs"/>
            <w:szCs w:val="23"/>
            <w:rtl/>
            <w:rPrChange w:id="788" w:author="Avionics" w:date="2015-10-08T00:04:00Z">
              <w:rPr>
                <w:rFonts w:hint="cs"/>
                <w:rtl/>
              </w:rPr>
            </w:rPrChange>
          </w:rPr>
          <w:t>و</w:t>
        </w:r>
        <w:r w:rsidR="00AD62DB" w:rsidRPr="000C759F">
          <w:rPr>
            <w:szCs w:val="23"/>
            <w:rtl/>
            <w:rPrChange w:id="789" w:author="Avionics" w:date="2015-10-08T00:04:00Z">
              <w:rPr>
                <w:rtl/>
              </w:rPr>
            </w:rPrChange>
          </w:rPr>
          <w:t xml:space="preserve"> </w:t>
        </w:r>
        <w:r w:rsidR="00AD62DB" w:rsidRPr="000C759F">
          <w:rPr>
            <w:rFonts w:hint="cs"/>
            <w:szCs w:val="23"/>
            <w:rtl/>
            <w:rPrChange w:id="790" w:author="Avionics" w:date="2015-10-08T00:04:00Z">
              <w:rPr>
                <w:rFonts w:hint="cs"/>
                <w:rtl/>
              </w:rPr>
            </w:rPrChange>
          </w:rPr>
          <w:t>بال</w:t>
        </w:r>
        <w:r w:rsidR="00AD62DB" w:rsidRPr="000C759F">
          <w:rPr>
            <w:szCs w:val="23"/>
            <w:rtl/>
            <w:rPrChange w:id="791" w:author="Avionics" w:date="2015-10-08T00:04:00Z">
              <w:rPr>
                <w:rtl/>
              </w:rPr>
            </w:rPrChange>
          </w:rPr>
          <w:t xml:space="preserve"> </w:t>
        </w:r>
        <w:r w:rsidR="00AD62DB" w:rsidRPr="000C759F">
          <w:rPr>
            <w:szCs w:val="23"/>
            <w:rPrChange w:id="792" w:author="Avionics" w:date="2015-10-08T00:04:00Z">
              <w:rPr/>
            </w:rPrChange>
          </w:rPr>
          <w:t>VGA</w:t>
        </w:r>
      </w:ins>
      <w:r w:rsidR="007447B8" w:rsidRPr="000C759F">
        <w:rPr>
          <w:rFonts w:hint="cs"/>
          <w:szCs w:val="23"/>
          <w:rtl/>
          <w:rPrChange w:id="793" w:author="Avionics" w:date="2015-10-08T00:04:00Z">
            <w:rPr>
              <w:rFonts w:hint="cs"/>
              <w:rtl/>
            </w:rPr>
          </w:rPrChange>
        </w:rPr>
        <w:t>،</w:t>
      </w:r>
      <w:r w:rsidR="007447B8" w:rsidRPr="000C759F">
        <w:rPr>
          <w:szCs w:val="23"/>
          <w:rtl/>
          <w:rPrChange w:id="794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795" w:author="Avionics" w:date="2015-10-08T00:04:00Z">
            <w:rPr>
              <w:rFonts w:hint="cs"/>
              <w:rtl/>
            </w:rPr>
          </w:rPrChange>
        </w:rPr>
        <w:t>از</w:t>
      </w:r>
      <w:r w:rsidR="007447B8" w:rsidRPr="000C759F">
        <w:rPr>
          <w:szCs w:val="23"/>
          <w:rtl/>
          <w:rPrChange w:id="796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797" w:author="Avionics" w:date="2015-10-08T00:04:00Z">
            <w:rPr>
              <w:rFonts w:hint="cs"/>
              <w:rtl/>
            </w:rPr>
          </w:rPrChange>
        </w:rPr>
        <w:t>قبل</w:t>
      </w:r>
      <w:r w:rsidR="007447B8" w:rsidRPr="000C759F">
        <w:rPr>
          <w:szCs w:val="23"/>
          <w:rtl/>
          <w:rPrChange w:id="798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799" w:author="Avionics" w:date="2015-10-08T00:04:00Z">
            <w:rPr>
              <w:rFonts w:hint="cs"/>
              <w:rtl/>
            </w:rPr>
          </w:rPrChange>
        </w:rPr>
        <w:t>طراحی</w:t>
      </w:r>
      <w:r w:rsidR="007447B8" w:rsidRPr="000C759F">
        <w:rPr>
          <w:szCs w:val="23"/>
          <w:rtl/>
          <w:rPrChange w:id="800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01" w:author="Avionics" w:date="2015-10-08T00:04:00Z">
            <w:rPr>
              <w:rFonts w:hint="cs"/>
              <w:rtl/>
            </w:rPr>
          </w:rPrChange>
        </w:rPr>
        <w:t>و</w:t>
      </w:r>
      <w:r w:rsidR="007447B8" w:rsidRPr="000C759F">
        <w:rPr>
          <w:szCs w:val="23"/>
          <w:rtl/>
          <w:rPrChange w:id="802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03" w:author="Avionics" w:date="2015-10-08T00:04:00Z">
            <w:rPr>
              <w:rFonts w:hint="cs"/>
              <w:rtl/>
            </w:rPr>
          </w:rPrChange>
        </w:rPr>
        <w:t>ساخته</w:t>
      </w:r>
      <w:r w:rsidR="007447B8" w:rsidRPr="000C759F">
        <w:rPr>
          <w:szCs w:val="23"/>
          <w:rtl/>
          <w:rPrChange w:id="804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05" w:author="Avionics" w:date="2015-10-08T00:04:00Z">
            <w:rPr>
              <w:rFonts w:hint="cs"/>
              <w:rtl/>
            </w:rPr>
          </w:rPrChange>
        </w:rPr>
        <w:t>شده‌اند</w:t>
      </w:r>
      <w:ins w:id="806" w:author="Windows User" w:date="2015-10-01T23:29:00Z">
        <w:r w:rsidR="00AD62DB" w:rsidRPr="000C759F">
          <w:rPr>
            <w:szCs w:val="23"/>
            <w:rtl/>
            <w:rPrChange w:id="807" w:author="Avionics" w:date="2015-10-08T00:04:00Z">
              <w:rPr>
                <w:rtl/>
              </w:rPr>
            </w:rPrChange>
          </w:rPr>
          <w:t xml:space="preserve"> (</w:t>
        </w:r>
      </w:ins>
      <w:ins w:id="808" w:author="Windows User" w:date="2015-10-02T00:53:00Z">
        <w:r w:rsidR="002A702F" w:rsidRPr="000C759F">
          <w:rPr>
            <w:szCs w:val="23"/>
            <w:rtl/>
            <w:rPrChange w:id="809" w:author="Avionics" w:date="2015-10-08T00:04:00Z">
              <w:rPr>
                <w:rtl/>
              </w:rPr>
            </w:rPrChange>
          </w:rPr>
          <w:fldChar w:fldCharType="begin"/>
        </w:r>
        <w:r w:rsidR="002A702F" w:rsidRPr="000C759F">
          <w:rPr>
            <w:szCs w:val="23"/>
            <w:rtl/>
            <w:rPrChange w:id="810" w:author="Avionics" w:date="2015-10-08T00:04:00Z">
              <w:rPr>
                <w:rtl/>
              </w:rPr>
            </w:rPrChange>
          </w:rPr>
          <w:instrText xml:space="preserve"> </w:instrText>
        </w:r>
        <w:r w:rsidR="002A702F" w:rsidRPr="000C759F">
          <w:rPr>
            <w:szCs w:val="23"/>
            <w:rPrChange w:id="811" w:author="Avionics" w:date="2015-10-08T00:04:00Z">
              <w:rPr/>
            </w:rPrChange>
          </w:rPr>
          <w:instrText>REF</w:instrText>
        </w:r>
        <w:r w:rsidR="002A702F" w:rsidRPr="000C759F">
          <w:rPr>
            <w:szCs w:val="23"/>
            <w:rtl/>
            <w:rPrChange w:id="812" w:author="Avionics" w:date="2015-10-08T00:04:00Z">
              <w:rPr>
                <w:rtl/>
              </w:rPr>
            </w:rPrChange>
          </w:rPr>
          <w:instrText xml:space="preserve"> _</w:instrText>
        </w:r>
        <w:r w:rsidR="002A702F" w:rsidRPr="000C759F">
          <w:rPr>
            <w:szCs w:val="23"/>
            <w:rPrChange w:id="813" w:author="Avionics" w:date="2015-10-08T00:04:00Z">
              <w:rPr/>
            </w:rPrChange>
          </w:rPr>
          <w:instrText>Ref431510550 \h</w:instrText>
        </w:r>
        <w:r w:rsidR="002A702F" w:rsidRPr="000C759F">
          <w:rPr>
            <w:szCs w:val="23"/>
            <w:rtl/>
            <w:rPrChange w:id="814" w:author="Avionics" w:date="2015-10-08T00:04:00Z">
              <w:rPr>
                <w:rtl/>
              </w:rPr>
            </w:rPrChange>
          </w:rPr>
          <w:instrText xml:space="preserve"> </w:instrText>
        </w:r>
      </w:ins>
      <w:r w:rsidR="000C759F">
        <w:rPr>
          <w:szCs w:val="23"/>
          <w:rtl/>
        </w:rPr>
        <w:instrText xml:space="preserve"> \* </w:instrText>
      </w:r>
      <w:r w:rsidR="000C759F">
        <w:rPr>
          <w:szCs w:val="23"/>
        </w:rPr>
        <w:instrText>MERGEFORMAT</w:instrText>
      </w:r>
      <w:r w:rsidR="000C759F">
        <w:rPr>
          <w:szCs w:val="23"/>
          <w:rtl/>
        </w:rPr>
        <w:instrText xml:space="preserve"> </w:instrText>
      </w:r>
      <w:r w:rsidR="002A702F" w:rsidRPr="000C759F">
        <w:rPr>
          <w:szCs w:val="23"/>
          <w:rtl/>
          <w:rPrChange w:id="815" w:author="Avionics" w:date="2015-10-08T00:04:00Z">
            <w:rPr>
              <w:szCs w:val="23"/>
              <w:rtl/>
            </w:rPr>
          </w:rPrChange>
        </w:rPr>
      </w:r>
      <w:r w:rsidR="002A702F" w:rsidRPr="000C759F">
        <w:rPr>
          <w:szCs w:val="23"/>
          <w:rtl/>
          <w:rPrChange w:id="816" w:author="Avionics" w:date="2015-10-08T00:04:00Z">
            <w:rPr>
              <w:rtl/>
            </w:rPr>
          </w:rPrChange>
        </w:rPr>
        <w:fldChar w:fldCharType="separate"/>
      </w:r>
      <w:ins w:id="817" w:author="Avionics" w:date="2015-10-08T00:17:00Z">
        <w:r w:rsidR="0080164D" w:rsidRPr="0080164D">
          <w:rPr>
            <w:rFonts w:hint="cs"/>
            <w:szCs w:val="23"/>
            <w:rtl/>
            <w:rPrChange w:id="818" w:author="Avionics" w:date="2015-10-08T00:17:00Z">
              <w:rPr>
                <w:rFonts w:hint="cs"/>
                <w:rtl/>
              </w:rPr>
            </w:rPrChange>
          </w:rPr>
          <w:t>شکل</w:t>
        </w:r>
        <w:r w:rsidR="0080164D" w:rsidRPr="0080164D">
          <w:rPr>
            <w:szCs w:val="23"/>
            <w:rtl/>
            <w:rPrChange w:id="819" w:author="Avionics" w:date="2015-10-08T00:17:00Z">
              <w:rPr>
                <w:rtl/>
              </w:rPr>
            </w:rPrChange>
          </w:rPr>
          <w:t xml:space="preserve"> </w:t>
        </w:r>
        <w:r w:rsidR="0080164D" w:rsidRPr="0080164D">
          <w:rPr>
            <w:noProof/>
            <w:szCs w:val="23"/>
            <w:rtl/>
            <w:rPrChange w:id="820" w:author="Avionics" w:date="2015-10-08T00:17:00Z">
              <w:rPr>
                <w:noProof/>
                <w:rtl/>
              </w:rPr>
            </w:rPrChange>
          </w:rPr>
          <w:t>4</w:t>
        </w:r>
      </w:ins>
      <w:ins w:id="821" w:author="Windows User" w:date="2015-10-08T01:32:00Z">
        <w:del w:id="822" w:author="Avionics" w:date="2015-10-08T00:17:00Z">
          <w:r w:rsidRPr="000C759F" w:rsidDel="0080164D">
            <w:rPr>
              <w:rFonts w:hint="cs"/>
              <w:szCs w:val="23"/>
              <w:rtl/>
              <w:rPrChange w:id="823" w:author="Avionics" w:date="2015-10-08T00:04:00Z">
                <w:rPr>
                  <w:rFonts w:hint="cs"/>
                  <w:rtl/>
                </w:rPr>
              </w:rPrChange>
            </w:rPr>
            <w:delText>شکل</w:delText>
          </w:r>
          <w:r w:rsidRPr="000C759F" w:rsidDel="0080164D">
            <w:rPr>
              <w:szCs w:val="23"/>
              <w:rtl/>
              <w:rPrChange w:id="824" w:author="Avionics" w:date="2015-10-08T00:04:00Z">
                <w:rPr>
                  <w:rtl/>
                </w:rPr>
              </w:rPrChange>
            </w:rPr>
            <w:delText xml:space="preserve"> </w:delText>
          </w:r>
          <w:r w:rsidRPr="000C759F" w:rsidDel="0080164D">
            <w:rPr>
              <w:noProof/>
              <w:szCs w:val="23"/>
              <w:rtl/>
              <w:rPrChange w:id="825" w:author="Avionics" w:date="2015-10-08T00:04:00Z">
                <w:rPr>
                  <w:noProof/>
                  <w:rtl/>
                </w:rPr>
              </w:rPrChange>
            </w:rPr>
            <w:delText>4</w:delText>
          </w:r>
        </w:del>
      </w:ins>
      <w:ins w:id="826" w:author="Windows User" w:date="2015-10-02T00:53:00Z">
        <w:r w:rsidR="002A702F" w:rsidRPr="000C759F">
          <w:rPr>
            <w:szCs w:val="23"/>
            <w:rtl/>
            <w:rPrChange w:id="827" w:author="Avionics" w:date="2015-10-08T00:04:00Z">
              <w:rPr>
                <w:rtl/>
              </w:rPr>
            </w:rPrChange>
          </w:rPr>
          <w:fldChar w:fldCharType="end"/>
        </w:r>
      </w:ins>
      <w:ins w:id="828" w:author="Windows User" w:date="2015-10-01T23:29:00Z">
        <w:r w:rsidR="00AD62DB" w:rsidRPr="000C759F">
          <w:rPr>
            <w:szCs w:val="23"/>
            <w:rtl/>
            <w:rPrChange w:id="829" w:author="Avionics" w:date="2015-10-08T00:04:00Z">
              <w:rPr>
                <w:rtl/>
              </w:rPr>
            </w:rPrChange>
          </w:rPr>
          <w:t>)</w:t>
        </w:r>
      </w:ins>
      <w:r w:rsidR="007447B8" w:rsidRPr="000C759F">
        <w:rPr>
          <w:szCs w:val="23"/>
          <w:rtl/>
          <w:rPrChange w:id="830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31" w:author="Avionics" w:date="2015-10-08T00:04:00Z">
            <w:rPr>
              <w:rFonts w:hint="cs"/>
              <w:rtl/>
            </w:rPr>
          </w:rPrChange>
        </w:rPr>
        <w:t>و</w:t>
      </w:r>
      <w:r w:rsidR="007447B8" w:rsidRPr="000C759F">
        <w:rPr>
          <w:szCs w:val="23"/>
          <w:rtl/>
          <w:rPrChange w:id="832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33" w:author="Avionics" w:date="2015-10-08T00:04:00Z">
            <w:rPr>
              <w:rFonts w:hint="cs"/>
              <w:rtl/>
            </w:rPr>
          </w:rPrChange>
        </w:rPr>
        <w:t>می‌توان</w:t>
      </w:r>
      <w:r w:rsidR="007447B8" w:rsidRPr="000C759F">
        <w:rPr>
          <w:szCs w:val="23"/>
          <w:rtl/>
          <w:rPrChange w:id="834" w:author="Avionics" w:date="2015-10-08T00:04:00Z">
            <w:rPr>
              <w:rtl/>
            </w:rPr>
          </w:rPrChange>
        </w:rPr>
        <w:t xml:space="preserve"> </w:t>
      </w:r>
      <w:del w:id="835" w:author="Windows User" w:date="2015-10-01T17:49:00Z">
        <w:r w:rsidR="007447B8" w:rsidRPr="000C759F" w:rsidDel="004C2C08">
          <w:rPr>
            <w:szCs w:val="23"/>
            <w:rtl/>
            <w:rPrChange w:id="836" w:author="Avionics" w:date="2015-10-08T00:04:00Z">
              <w:rPr>
                <w:rtl/>
              </w:rPr>
            </w:rPrChange>
          </w:rPr>
          <w:delText xml:space="preserve"> </w:delText>
        </w:r>
      </w:del>
      <w:r w:rsidR="007447B8" w:rsidRPr="000C759F">
        <w:rPr>
          <w:rFonts w:hint="cs"/>
          <w:szCs w:val="23"/>
          <w:rtl/>
          <w:rPrChange w:id="837" w:author="Avionics" w:date="2015-10-08T00:04:00Z">
            <w:rPr>
              <w:rFonts w:hint="cs"/>
              <w:rtl/>
            </w:rPr>
          </w:rPrChange>
        </w:rPr>
        <w:t>به</w:t>
      </w:r>
      <w:r w:rsidR="007447B8" w:rsidRPr="000C759F">
        <w:rPr>
          <w:szCs w:val="23"/>
          <w:rtl/>
          <w:rPrChange w:id="838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39" w:author="Avionics" w:date="2015-10-08T00:04:00Z">
            <w:rPr>
              <w:rFonts w:hint="cs"/>
              <w:rtl/>
            </w:rPr>
          </w:rPrChange>
        </w:rPr>
        <w:t>راحتی</w:t>
      </w:r>
      <w:r w:rsidR="007447B8" w:rsidRPr="000C759F">
        <w:rPr>
          <w:szCs w:val="23"/>
          <w:rtl/>
          <w:rPrChange w:id="840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41" w:author="Avionics" w:date="2015-10-08T00:04:00Z">
            <w:rPr>
              <w:rFonts w:hint="cs"/>
              <w:rtl/>
            </w:rPr>
          </w:rPrChange>
        </w:rPr>
        <w:t>همراه</w:t>
      </w:r>
      <w:r w:rsidR="007447B8" w:rsidRPr="000C759F">
        <w:rPr>
          <w:szCs w:val="23"/>
          <w:rtl/>
          <w:rPrChange w:id="842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43" w:author="Avionics" w:date="2015-10-08T00:04:00Z">
            <w:rPr>
              <w:rFonts w:hint="cs"/>
              <w:rtl/>
            </w:rPr>
          </w:rPrChange>
        </w:rPr>
        <w:t>بورد</w:t>
      </w:r>
      <w:r w:rsidR="007447B8" w:rsidRPr="000C759F">
        <w:rPr>
          <w:szCs w:val="23"/>
          <w:rtl/>
          <w:rPrChange w:id="844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45" w:author="Avionics" w:date="2015-10-08T00:04:00Z">
            <w:rPr>
              <w:rFonts w:hint="cs"/>
              <w:rtl/>
            </w:rPr>
          </w:rPrChange>
        </w:rPr>
        <w:t>تهیه</w:t>
      </w:r>
      <w:r w:rsidR="007447B8" w:rsidRPr="000C759F">
        <w:rPr>
          <w:szCs w:val="23"/>
          <w:rtl/>
          <w:rPrChange w:id="846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47" w:author="Avionics" w:date="2015-10-08T00:04:00Z">
            <w:rPr>
              <w:rFonts w:hint="cs"/>
              <w:rtl/>
            </w:rPr>
          </w:rPrChange>
        </w:rPr>
        <w:t>نمود</w:t>
      </w:r>
      <w:r w:rsidR="007447B8" w:rsidRPr="000C759F">
        <w:rPr>
          <w:szCs w:val="23"/>
          <w:rtl/>
          <w:rPrChange w:id="848" w:author="Avionics" w:date="2015-10-08T00:04:00Z">
            <w:rPr>
              <w:rtl/>
            </w:rPr>
          </w:rPrChange>
        </w:rPr>
        <w:t xml:space="preserve">. </w:t>
      </w:r>
      <w:del w:id="849" w:author="Windows User" w:date="2015-10-01T23:29:00Z">
        <w:r w:rsidR="007447B8" w:rsidRPr="000C759F" w:rsidDel="00AD62DB">
          <w:rPr>
            <w:rFonts w:hint="cs"/>
            <w:szCs w:val="23"/>
            <w:rtl/>
            <w:rPrChange w:id="850" w:author="Avionics" w:date="2015-10-08T00:04:00Z">
              <w:rPr>
                <w:rFonts w:hint="cs"/>
                <w:rtl/>
              </w:rPr>
            </w:rPrChange>
          </w:rPr>
          <w:delText>اگرچه</w:delText>
        </w:r>
        <w:r w:rsidR="007447B8" w:rsidRPr="000C759F" w:rsidDel="00AD62DB">
          <w:rPr>
            <w:szCs w:val="23"/>
            <w:rtl/>
            <w:rPrChange w:id="851" w:author="Avionics" w:date="2015-10-08T00:04:00Z">
              <w:rPr>
                <w:rtl/>
              </w:rPr>
            </w:rPrChange>
          </w:rPr>
          <w:delText xml:space="preserve"> </w:delText>
        </w:r>
      </w:del>
      <w:ins w:id="852" w:author="Windows User" w:date="2015-10-01T23:29:00Z">
        <w:r w:rsidR="00AD62DB" w:rsidRPr="000C759F">
          <w:rPr>
            <w:rFonts w:hint="cs"/>
            <w:szCs w:val="23"/>
            <w:rtl/>
            <w:rPrChange w:id="853" w:author="Avionics" w:date="2015-10-08T00:04:00Z">
              <w:rPr>
                <w:rFonts w:hint="cs"/>
                <w:rtl/>
              </w:rPr>
            </w:rPrChange>
          </w:rPr>
          <w:t>همچنین</w:t>
        </w:r>
        <w:r w:rsidR="00AD62DB" w:rsidRPr="000C759F">
          <w:rPr>
            <w:szCs w:val="23"/>
            <w:rtl/>
            <w:rPrChange w:id="854" w:author="Avionics" w:date="2015-10-08T00:04:00Z">
              <w:rPr>
                <w:rtl/>
              </w:rPr>
            </w:rPrChange>
          </w:rPr>
          <w:t xml:space="preserve"> </w:t>
        </w:r>
      </w:ins>
      <w:r w:rsidR="007447B8" w:rsidRPr="000C759F">
        <w:rPr>
          <w:rFonts w:hint="cs"/>
          <w:szCs w:val="23"/>
          <w:rtl/>
          <w:rPrChange w:id="855" w:author="Avionics" w:date="2015-10-08T00:04:00Z">
            <w:rPr>
              <w:rFonts w:hint="cs"/>
              <w:rtl/>
            </w:rPr>
          </w:rPrChange>
        </w:rPr>
        <w:t>کاربر</w:t>
      </w:r>
      <w:r w:rsidR="007447B8" w:rsidRPr="000C759F">
        <w:rPr>
          <w:szCs w:val="23"/>
          <w:rtl/>
          <w:rPrChange w:id="856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57" w:author="Avionics" w:date="2015-10-08T00:04:00Z">
            <w:rPr>
              <w:rFonts w:hint="cs"/>
              <w:rtl/>
            </w:rPr>
          </w:rPrChange>
        </w:rPr>
        <w:t>می‌تواند</w:t>
      </w:r>
      <w:r w:rsidR="007447B8" w:rsidRPr="000C759F">
        <w:rPr>
          <w:szCs w:val="23"/>
          <w:rtl/>
          <w:rPrChange w:id="858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59" w:author="Avionics" w:date="2015-10-08T00:04:00Z">
            <w:rPr>
              <w:rFonts w:hint="cs"/>
              <w:rtl/>
            </w:rPr>
          </w:rPrChange>
        </w:rPr>
        <w:t>با</w:t>
      </w:r>
      <w:r w:rsidR="007447B8" w:rsidRPr="000C759F">
        <w:rPr>
          <w:szCs w:val="23"/>
          <w:rtl/>
          <w:rPrChange w:id="860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61" w:author="Avionics" w:date="2015-10-08T00:04:00Z">
            <w:rPr>
              <w:rFonts w:hint="cs"/>
              <w:rtl/>
            </w:rPr>
          </w:rPrChange>
        </w:rPr>
        <w:t>استفاده</w:t>
      </w:r>
      <w:r w:rsidR="007447B8" w:rsidRPr="000C759F">
        <w:rPr>
          <w:szCs w:val="23"/>
          <w:rtl/>
          <w:rPrChange w:id="862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63" w:author="Avionics" w:date="2015-10-08T00:04:00Z">
            <w:rPr>
              <w:rFonts w:hint="cs"/>
              <w:rtl/>
            </w:rPr>
          </w:rPrChange>
        </w:rPr>
        <w:t>از</w:t>
      </w:r>
      <w:r w:rsidR="007447B8" w:rsidRPr="000C759F">
        <w:rPr>
          <w:szCs w:val="23"/>
          <w:rtl/>
          <w:rPrChange w:id="864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65" w:author="Avionics" w:date="2015-10-08T00:04:00Z">
            <w:rPr>
              <w:rFonts w:hint="cs"/>
              <w:rtl/>
            </w:rPr>
          </w:rPrChange>
        </w:rPr>
        <w:t>تمپلیت</w:t>
      </w:r>
      <w:r w:rsidR="007447B8" w:rsidRPr="000C759F">
        <w:rPr>
          <w:szCs w:val="23"/>
          <w:rtl/>
          <w:rPrChange w:id="866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67" w:author="Avionics" w:date="2015-10-08T00:04:00Z">
            <w:rPr>
              <w:rFonts w:hint="cs"/>
              <w:rtl/>
            </w:rPr>
          </w:rPrChange>
        </w:rPr>
        <w:t>ارائه</w:t>
      </w:r>
      <w:r w:rsidR="007447B8" w:rsidRPr="000C759F">
        <w:rPr>
          <w:szCs w:val="23"/>
          <w:rtl/>
          <w:rPrChange w:id="868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69" w:author="Avionics" w:date="2015-10-08T00:04:00Z">
            <w:rPr>
              <w:rFonts w:hint="cs"/>
              <w:rtl/>
            </w:rPr>
          </w:rPrChange>
        </w:rPr>
        <w:t>شده</w:t>
      </w:r>
      <w:r w:rsidR="007447B8" w:rsidRPr="000C759F">
        <w:rPr>
          <w:szCs w:val="23"/>
          <w:rtl/>
          <w:rPrChange w:id="870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71" w:author="Avionics" w:date="2015-10-08T00:04:00Z">
            <w:rPr>
              <w:rFonts w:hint="cs"/>
              <w:rtl/>
            </w:rPr>
          </w:rPrChange>
        </w:rPr>
        <w:t>در</w:t>
      </w:r>
      <w:r w:rsidR="007447B8" w:rsidRPr="000C759F">
        <w:rPr>
          <w:szCs w:val="23"/>
          <w:rtl/>
          <w:rPrChange w:id="872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73" w:author="Avionics" w:date="2015-10-08T00:04:00Z">
            <w:rPr>
              <w:rFonts w:hint="cs"/>
              <w:rtl/>
            </w:rPr>
          </w:rPrChange>
        </w:rPr>
        <w:t>تارنمای</w:t>
      </w:r>
      <w:r w:rsidR="007447B8" w:rsidRPr="000C759F">
        <w:rPr>
          <w:szCs w:val="23"/>
          <w:rtl/>
          <w:rPrChange w:id="874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75" w:author="Avionics" w:date="2015-10-08T00:04:00Z">
            <w:rPr>
              <w:rFonts w:hint="cs"/>
              <w:rtl/>
            </w:rPr>
          </w:rPrChange>
        </w:rPr>
        <w:t>پازج</w:t>
      </w:r>
      <w:r w:rsidR="007447B8" w:rsidRPr="000C759F">
        <w:rPr>
          <w:szCs w:val="23"/>
          <w:rtl/>
          <w:rPrChange w:id="876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77" w:author="Avionics" w:date="2015-10-08T00:04:00Z">
            <w:rPr>
              <w:rFonts w:hint="cs"/>
              <w:rtl/>
            </w:rPr>
          </w:rPrChange>
        </w:rPr>
        <w:t>به</w:t>
      </w:r>
      <w:r w:rsidR="007447B8" w:rsidRPr="000C759F">
        <w:rPr>
          <w:szCs w:val="23"/>
          <w:rtl/>
          <w:rPrChange w:id="878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79" w:author="Avionics" w:date="2015-10-08T00:04:00Z">
            <w:rPr>
              <w:rFonts w:hint="cs"/>
              <w:rtl/>
            </w:rPr>
          </w:rPrChange>
        </w:rPr>
        <w:t>سادگی</w:t>
      </w:r>
      <w:r w:rsidR="007447B8" w:rsidRPr="000C759F">
        <w:rPr>
          <w:szCs w:val="23"/>
          <w:rtl/>
          <w:rPrChange w:id="880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81" w:author="Avionics" w:date="2015-10-08T00:04:00Z">
            <w:rPr>
              <w:rFonts w:hint="cs"/>
              <w:rtl/>
            </w:rPr>
          </w:rPrChange>
        </w:rPr>
        <w:t>بال</w:t>
      </w:r>
      <w:r w:rsidR="007447B8" w:rsidRPr="000C759F">
        <w:rPr>
          <w:szCs w:val="23"/>
          <w:rtl/>
          <w:rPrChange w:id="882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83" w:author="Avionics" w:date="2015-10-08T00:04:00Z">
            <w:rPr>
              <w:rFonts w:hint="cs"/>
              <w:rtl/>
            </w:rPr>
          </w:rPrChange>
        </w:rPr>
        <w:t>دلخواه</w:t>
      </w:r>
      <w:r w:rsidR="007447B8" w:rsidRPr="000C759F">
        <w:rPr>
          <w:szCs w:val="23"/>
          <w:rtl/>
          <w:rPrChange w:id="884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85" w:author="Avionics" w:date="2015-10-08T00:04:00Z">
            <w:rPr>
              <w:rFonts w:hint="cs"/>
              <w:rtl/>
            </w:rPr>
          </w:rPrChange>
        </w:rPr>
        <w:t>را</w:t>
      </w:r>
      <w:r w:rsidR="007447B8" w:rsidRPr="000C759F">
        <w:rPr>
          <w:szCs w:val="23"/>
          <w:rtl/>
          <w:rPrChange w:id="886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87" w:author="Avionics" w:date="2015-10-08T00:04:00Z">
            <w:rPr>
              <w:rFonts w:hint="cs"/>
              <w:rtl/>
            </w:rPr>
          </w:rPrChange>
        </w:rPr>
        <w:t>به</w:t>
      </w:r>
      <w:r w:rsidR="007447B8" w:rsidRPr="000C759F">
        <w:rPr>
          <w:szCs w:val="23"/>
          <w:rtl/>
          <w:rPrChange w:id="888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89" w:author="Avionics" w:date="2015-10-08T00:04:00Z">
            <w:rPr>
              <w:rFonts w:hint="cs"/>
              <w:rtl/>
            </w:rPr>
          </w:rPrChange>
        </w:rPr>
        <w:t>سرعت</w:t>
      </w:r>
      <w:r w:rsidR="007447B8" w:rsidRPr="000C759F">
        <w:rPr>
          <w:szCs w:val="23"/>
          <w:rtl/>
          <w:rPrChange w:id="890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91" w:author="Avionics" w:date="2015-10-08T00:04:00Z">
            <w:rPr>
              <w:rFonts w:hint="cs"/>
              <w:rtl/>
            </w:rPr>
          </w:rPrChange>
        </w:rPr>
        <w:t>طراحی</w:t>
      </w:r>
      <w:r w:rsidR="007447B8" w:rsidRPr="000C759F">
        <w:rPr>
          <w:szCs w:val="23"/>
          <w:rtl/>
          <w:rPrChange w:id="892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93" w:author="Avionics" w:date="2015-10-08T00:04:00Z">
            <w:rPr>
              <w:rFonts w:hint="cs"/>
              <w:rtl/>
            </w:rPr>
          </w:rPrChange>
        </w:rPr>
        <w:t>و</w:t>
      </w:r>
      <w:r w:rsidR="007447B8" w:rsidRPr="000C759F">
        <w:rPr>
          <w:szCs w:val="23"/>
          <w:rtl/>
          <w:rPrChange w:id="894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95" w:author="Avionics" w:date="2015-10-08T00:04:00Z">
            <w:rPr>
              <w:rFonts w:hint="cs"/>
              <w:rtl/>
            </w:rPr>
          </w:rPrChange>
        </w:rPr>
        <w:t>پیاده‌سازی</w:t>
      </w:r>
      <w:r w:rsidR="007447B8" w:rsidRPr="000C759F">
        <w:rPr>
          <w:szCs w:val="23"/>
          <w:rtl/>
          <w:rPrChange w:id="896" w:author="Avionics" w:date="2015-10-08T00:04:00Z">
            <w:rPr>
              <w:rtl/>
            </w:rPr>
          </w:rPrChange>
        </w:rPr>
        <w:t xml:space="preserve"> </w:t>
      </w:r>
      <w:r w:rsidR="007447B8" w:rsidRPr="000C759F">
        <w:rPr>
          <w:rFonts w:hint="cs"/>
          <w:szCs w:val="23"/>
          <w:rtl/>
          <w:rPrChange w:id="897" w:author="Avionics" w:date="2015-10-08T00:04:00Z">
            <w:rPr>
              <w:rFonts w:hint="cs"/>
              <w:rtl/>
            </w:rPr>
          </w:rPrChange>
        </w:rPr>
        <w:t>نماید</w:t>
      </w:r>
      <w:del w:id="898" w:author="Windows User" w:date="2015-10-01T23:29:00Z">
        <w:r w:rsidR="007447B8" w:rsidRPr="000C759F" w:rsidDel="00AD62DB">
          <w:rPr>
            <w:szCs w:val="23"/>
            <w:rtl/>
            <w:rPrChange w:id="899" w:author="Avionics" w:date="2015-10-08T00:04:00Z">
              <w:rPr>
                <w:rtl/>
              </w:rPr>
            </w:rPrChange>
          </w:rPr>
          <w:delText>.</w:delText>
        </w:r>
      </w:del>
    </w:p>
    <w:p w:rsidR="007447B8" w:rsidRPr="000C759F" w:rsidRDefault="007447B8" w:rsidP="00611C49">
      <w:pPr>
        <w:rPr>
          <w:ins w:id="900" w:author="Avionics" w:date="2015-10-08T00:02:00Z"/>
          <w:rFonts w:asciiTheme="minorBidi" w:hAnsiTheme="minorBidi"/>
          <w:szCs w:val="23"/>
          <w:rPrChange w:id="901" w:author="Avionics" w:date="2015-10-08T00:04:00Z">
            <w:rPr>
              <w:ins w:id="902" w:author="Avionics" w:date="2015-10-08T00:02:00Z"/>
            </w:rPr>
          </w:rPrChange>
        </w:rPr>
      </w:pPr>
      <w:del w:id="903" w:author="Windows User" w:date="2015-10-01T23:29:00Z">
        <w:r w:rsidRPr="000C759F" w:rsidDel="00AD62DB">
          <w:rPr>
            <w:rFonts w:hint="cs"/>
            <w:szCs w:val="23"/>
            <w:rtl/>
            <w:rPrChange w:id="904" w:author="Avionics" w:date="2015-10-08T00:04:00Z">
              <w:rPr>
                <w:rFonts w:hint="cs"/>
                <w:rtl/>
              </w:rPr>
            </w:rPrChange>
          </w:rPr>
          <w:delText>بعنوان</w:delText>
        </w:r>
        <w:r w:rsidRPr="000C759F" w:rsidDel="00AD62DB">
          <w:rPr>
            <w:szCs w:val="23"/>
            <w:rtl/>
            <w:rPrChange w:id="905" w:author="Avionics" w:date="2015-10-08T00:04:00Z">
              <w:rPr>
                <w:rtl/>
              </w:rPr>
            </w:rPrChange>
          </w:rPr>
          <w:delText xml:space="preserve"> </w:delText>
        </w:r>
        <w:r w:rsidRPr="000C759F" w:rsidDel="00AD62DB">
          <w:rPr>
            <w:rFonts w:hint="cs"/>
            <w:szCs w:val="23"/>
            <w:rtl/>
            <w:rPrChange w:id="906" w:author="Avionics" w:date="2015-10-08T00:04:00Z">
              <w:rPr>
                <w:rFonts w:hint="cs"/>
                <w:rtl/>
              </w:rPr>
            </w:rPrChange>
          </w:rPr>
          <w:delText>مثال</w:delText>
        </w:r>
        <w:r w:rsidRPr="000C759F" w:rsidDel="00AD62DB">
          <w:rPr>
            <w:szCs w:val="23"/>
            <w:rtl/>
            <w:rPrChange w:id="907" w:author="Avionics" w:date="2015-10-08T00:04:00Z">
              <w:rPr>
                <w:rtl/>
              </w:rPr>
            </w:rPrChange>
          </w:rPr>
          <w:delText xml:space="preserve"> </w:delText>
        </w:r>
        <w:r w:rsidRPr="000C759F" w:rsidDel="00AD62DB">
          <w:rPr>
            <w:rFonts w:hint="cs"/>
            <w:szCs w:val="23"/>
            <w:rtl/>
            <w:rPrChange w:id="908" w:author="Avionics" w:date="2015-10-08T00:04:00Z">
              <w:rPr>
                <w:rFonts w:hint="cs"/>
                <w:rtl/>
              </w:rPr>
            </w:rPrChange>
          </w:rPr>
          <w:delText>بال</w:delText>
        </w:r>
        <w:r w:rsidRPr="000C759F" w:rsidDel="00AD62DB">
          <w:rPr>
            <w:szCs w:val="23"/>
            <w:rtl/>
            <w:rPrChange w:id="909" w:author="Avionics" w:date="2015-10-08T00:04:00Z">
              <w:rPr>
                <w:rtl/>
              </w:rPr>
            </w:rPrChange>
          </w:rPr>
          <w:delText xml:space="preserve"> </w:delText>
        </w:r>
        <w:r w:rsidRPr="000C759F" w:rsidDel="00AD62DB">
          <w:rPr>
            <w:rFonts w:hint="cs"/>
            <w:szCs w:val="23"/>
            <w:rtl/>
            <w:rPrChange w:id="910" w:author="Avionics" w:date="2015-10-08T00:04:00Z">
              <w:rPr>
                <w:rFonts w:hint="cs"/>
                <w:rtl/>
              </w:rPr>
            </w:rPrChange>
          </w:rPr>
          <w:delText>های</w:delText>
        </w:r>
        <w:r w:rsidRPr="000C759F" w:rsidDel="00AD62DB">
          <w:rPr>
            <w:szCs w:val="23"/>
            <w:rtl/>
            <w:rPrChange w:id="911" w:author="Avionics" w:date="2015-10-08T00:04:00Z">
              <w:rPr>
                <w:rtl/>
              </w:rPr>
            </w:rPrChange>
          </w:rPr>
          <w:delText xml:space="preserve"> </w:delText>
        </w:r>
      </w:del>
      <w:del w:id="912" w:author="Windows User" w:date="2015-10-01T16:11:00Z">
        <w:r w:rsidRPr="000C759F" w:rsidDel="00240911">
          <w:rPr>
            <w:szCs w:val="23"/>
            <w:rPrChange w:id="913" w:author="Avionics" w:date="2015-10-08T00:04:00Z">
              <w:rPr/>
            </w:rPrChange>
          </w:rPr>
          <w:delText>GPIO</w:delText>
        </w:r>
        <w:r w:rsidRPr="000C759F" w:rsidDel="00240911">
          <w:rPr>
            <w:szCs w:val="23"/>
            <w:rtl/>
            <w:rPrChange w:id="914" w:author="Avionics" w:date="2015-10-08T00:04:00Z">
              <w:rPr>
                <w:rtl/>
              </w:rPr>
            </w:rPrChange>
          </w:rPr>
          <w:delText xml:space="preserve"> </w:delText>
        </w:r>
      </w:del>
      <w:del w:id="915" w:author="Windows User" w:date="2015-10-01T23:29:00Z">
        <w:r w:rsidRPr="000C759F" w:rsidDel="00AD62DB">
          <w:rPr>
            <w:rFonts w:hint="cs"/>
            <w:szCs w:val="23"/>
            <w:rtl/>
            <w:rPrChange w:id="916" w:author="Avionics" w:date="2015-10-08T00:04:00Z">
              <w:rPr>
                <w:rFonts w:hint="cs"/>
                <w:rtl/>
              </w:rPr>
            </w:rPrChange>
          </w:rPr>
          <w:delText>و</w:delText>
        </w:r>
        <w:r w:rsidRPr="000C759F" w:rsidDel="00AD62DB">
          <w:rPr>
            <w:szCs w:val="23"/>
            <w:rtl/>
            <w:rPrChange w:id="917" w:author="Avionics" w:date="2015-10-08T00:04:00Z">
              <w:rPr>
                <w:rtl/>
              </w:rPr>
            </w:rPrChange>
          </w:rPr>
          <w:delText xml:space="preserve"> </w:delText>
        </w:r>
        <w:r w:rsidRPr="000C759F" w:rsidDel="00AD62DB">
          <w:rPr>
            <w:szCs w:val="23"/>
            <w:rPrChange w:id="918" w:author="Avionics" w:date="2015-10-08T00:04:00Z">
              <w:rPr/>
            </w:rPrChange>
          </w:rPr>
          <w:delText>VGA</w:delText>
        </w:r>
        <w:r w:rsidRPr="000C759F" w:rsidDel="00AD62DB">
          <w:rPr>
            <w:szCs w:val="23"/>
            <w:rtl/>
            <w:rPrChange w:id="919" w:author="Avionics" w:date="2015-10-08T00:04:00Z">
              <w:rPr>
                <w:rtl/>
              </w:rPr>
            </w:rPrChange>
          </w:rPr>
          <w:delText xml:space="preserve"> </w:delText>
        </w:r>
        <w:r w:rsidRPr="000C759F" w:rsidDel="00AD62DB">
          <w:rPr>
            <w:rFonts w:hint="cs"/>
            <w:szCs w:val="23"/>
            <w:rtl/>
            <w:rPrChange w:id="920" w:author="Avionics" w:date="2015-10-08T00:04:00Z">
              <w:rPr>
                <w:rFonts w:hint="cs"/>
                <w:rtl/>
              </w:rPr>
            </w:rPrChange>
          </w:rPr>
          <w:delText>در</w:delText>
        </w:r>
        <w:r w:rsidRPr="000C759F" w:rsidDel="00AD62DB">
          <w:rPr>
            <w:szCs w:val="23"/>
            <w:rtl/>
            <w:rPrChange w:id="921" w:author="Avionics" w:date="2015-10-08T00:04:00Z">
              <w:rPr>
                <w:rtl/>
              </w:rPr>
            </w:rPrChange>
          </w:rPr>
          <w:delText xml:space="preserve"> </w:delText>
        </w:r>
        <w:r w:rsidRPr="000C759F" w:rsidDel="00AD62DB">
          <w:rPr>
            <w:rFonts w:hint="cs"/>
            <w:szCs w:val="23"/>
            <w:rtl/>
            <w:rPrChange w:id="922" w:author="Avionics" w:date="2015-10-08T00:04:00Z">
              <w:rPr>
                <w:rFonts w:hint="cs"/>
                <w:rtl/>
              </w:rPr>
            </w:rPrChange>
          </w:rPr>
          <w:delText>ادامه</w:delText>
        </w:r>
        <w:r w:rsidRPr="000C759F" w:rsidDel="00AD62DB">
          <w:rPr>
            <w:szCs w:val="23"/>
            <w:rtl/>
            <w:rPrChange w:id="923" w:author="Avionics" w:date="2015-10-08T00:04:00Z">
              <w:rPr>
                <w:rtl/>
              </w:rPr>
            </w:rPrChange>
          </w:rPr>
          <w:delText xml:space="preserve"> </w:delText>
        </w:r>
        <w:r w:rsidRPr="000C759F" w:rsidDel="00AD62DB">
          <w:rPr>
            <w:rFonts w:hint="cs"/>
            <w:szCs w:val="23"/>
            <w:rtl/>
            <w:rPrChange w:id="924" w:author="Avionics" w:date="2015-10-08T00:04:00Z">
              <w:rPr>
                <w:rFonts w:hint="cs"/>
                <w:rtl/>
              </w:rPr>
            </w:rPrChange>
          </w:rPr>
          <w:delText>نشان</w:delText>
        </w:r>
        <w:r w:rsidRPr="000C759F" w:rsidDel="00AD62DB">
          <w:rPr>
            <w:szCs w:val="23"/>
            <w:rtl/>
            <w:rPrChange w:id="925" w:author="Avionics" w:date="2015-10-08T00:04:00Z">
              <w:rPr>
                <w:rtl/>
              </w:rPr>
            </w:rPrChange>
          </w:rPr>
          <w:delText xml:space="preserve"> </w:delText>
        </w:r>
        <w:r w:rsidRPr="000C759F" w:rsidDel="00AD62DB">
          <w:rPr>
            <w:rFonts w:hint="cs"/>
            <w:szCs w:val="23"/>
            <w:rtl/>
            <w:rPrChange w:id="926" w:author="Avionics" w:date="2015-10-08T00:04:00Z">
              <w:rPr>
                <w:rFonts w:hint="cs"/>
                <w:rtl/>
              </w:rPr>
            </w:rPrChange>
          </w:rPr>
          <w:delText>داده</w:delText>
        </w:r>
        <w:r w:rsidRPr="000C759F" w:rsidDel="00AD62DB">
          <w:rPr>
            <w:szCs w:val="23"/>
            <w:rtl/>
            <w:rPrChange w:id="927" w:author="Avionics" w:date="2015-10-08T00:04:00Z">
              <w:rPr>
                <w:rtl/>
              </w:rPr>
            </w:rPrChange>
          </w:rPr>
          <w:delText xml:space="preserve"> </w:delText>
        </w:r>
        <w:r w:rsidRPr="000C759F" w:rsidDel="00AD62DB">
          <w:rPr>
            <w:rFonts w:hint="cs"/>
            <w:szCs w:val="23"/>
            <w:rtl/>
            <w:rPrChange w:id="928" w:author="Avionics" w:date="2015-10-08T00:04:00Z">
              <w:rPr>
                <w:rFonts w:hint="cs"/>
                <w:rtl/>
              </w:rPr>
            </w:rPrChange>
          </w:rPr>
          <w:delText>شده</w:delText>
        </w:r>
        <w:r w:rsidRPr="000C759F" w:rsidDel="00AD62DB">
          <w:rPr>
            <w:szCs w:val="23"/>
            <w:rtl/>
            <w:rPrChange w:id="929" w:author="Avionics" w:date="2015-10-08T00:04:00Z">
              <w:rPr>
                <w:rtl/>
              </w:rPr>
            </w:rPrChange>
          </w:rPr>
          <w:delText xml:space="preserve"> </w:delText>
        </w:r>
        <w:r w:rsidRPr="000C759F" w:rsidDel="00AD62DB">
          <w:rPr>
            <w:rFonts w:hint="cs"/>
            <w:szCs w:val="23"/>
            <w:rtl/>
            <w:rPrChange w:id="930" w:author="Avionics" w:date="2015-10-08T00:04:00Z">
              <w:rPr>
                <w:rFonts w:hint="cs"/>
                <w:rtl/>
              </w:rPr>
            </w:rPrChange>
          </w:rPr>
          <w:delText>اند</w:delText>
        </w:r>
      </w:del>
      <w:r w:rsidRPr="000C759F">
        <w:rPr>
          <w:szCs w:val="23"/>
          <w:rtl/>
          <w:rPrChange w:id="931" w:author="Avionics" w:date="2015-10-08T00:04:00Z">
            <w:rPr>
              <w:rtl/>
            </w:rPr>
          </w:rPrChange>
        </w:rPr>
        <w:t>.</w:t>
      </w:r>
    </w:p>
    <w:p w:rsidR="000C759F" w:rsidRDefault="000C759F" w:rsidP="00611C49">
      <w:pPr>
        <w:rPr>
          <w:rtl/>
        </w:rPr>
      </w:pPr>
      <w:ins w:id="932" w:author="Avionics" w:date="2015-10-08T00:02:00Z">
        <w:r>
          <w:rPr>
            <w:noProof/>
            <w:lang w:bidi="ar-SA"/>
          </w:rPr>
          <mc:AlternateContent>
            <mc:Choice Requires="wpc">
              <w:drawing>
                <wp:inline distT="0" distB="0" distL="0" distR="0">
                  <wp:extent cx="5486400" cy="1401580"/>
                  <wp:effectExtent l="0" t="0" r="0" b="8255"/>
                  <wp:docPr id="84" name="Canvas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Canvas">
                      <wpc:wpc>
                        <wpc:bg/>
                        <wpc:whole/>
                        <pic:pic xmlns:pic="http://schemas.openxmlformats.org/drawingml/2006/picture">
                          <pic:nvPicPr>
                            <pic:cNvPr id="101" name="Picture 101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 rot="10800000">
                              <a:off x="2643996" y="1"/>
                              <a:ext cx="1698428" cy="1040944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pic:pic xmlns:pic="http://schemas.openxmlformats.org/drawingml/2006/picture">
                          <pic:nvPicPr>
                            <pic:cNvPr id="102" name="Picture 102" descr="http://posedge.ir/wp-content/uploads/2015/08/Posedge-VGA-Wing-2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4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761025" y="1"/>
                              <a:ext cx="1555016" cy="11334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97" name="Text Box 65"/>
                          <wps:cNvSpPr txBox="1"/>
                          <wps:spPr>
                            <a:xfrm>
                              <a:off x="180000" y="1156047"/>
                              <a:ext cx="4741545" cy="2096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0C759F" w:rsidRDefault="008368A5" w:rsidP="000C759F">
                                <w:pPr>
                                  <w:pStyle w:val="NormalWeb"/>
                                  <w:bidi/>
                                  <w:spacing w:before="0" w:beforeAutospacing="0" w:after="200" w:afterAutospacing="0"/>
                                  <w:jc w:val="center"/>
                                </w:pP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933" w:author="Avionics" w:date="2015-10-08T00:02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شکل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934" w:author="Avionics" w:date="2015-10-08T00:02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4: بال 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PrChange w:id="935" w:author="Avionics" w:date="2015-10-08T00:02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</w:rPr>
                                    </w:rPrChange>
                                  </w:rPr>
                                  <w:t>LED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936" w:author="Avionics" w:date="2015-10-08T00:02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-</w:t>
                                </w:r>
                                <w:r w:rsidRPr="000C759F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937" w:author="Avionics" w:date="2015-10-08T00:02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کلید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938" w:author="Avionics" w:date="2015-10-08T00:02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(</w:t>
                                </w:r>
                                <w:r w:rsidRPr="000C759F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939" w:author="Avionics" w:date="2015-10-08T00:02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سمت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940" w:author="Avionics" w:date="2015-10-08T00:02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941" w:author="Avionics" w:date="2015-10-08T00:02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راست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942" w:author="Avionics" w:date="2015-10-08T00:02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) </w:t>
                                </w:r>
                                <w:r w:rsidRPr="000C759F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943" w:author="Avionics" w:date="2015-10-08T00:02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و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944" w:author="Avionics" w:date="2015-10-08T00:02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945" w:author="Avionics" w:date="2015-10-08T00:02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بال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946" w:author="Avionics" w:date="2015-10-08T00:02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PrChange w:id="947" w:author="Avionics" w:date="2015-10-08T00:02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</w:rPr>
                                    </w:rPrChange>
                                  </w:rPr>
                                  <w:t>VGA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948" w:author="Avionics" w:date="2015-10-08T00:02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(</w:t>
                                </w:r>
                                <w:r w:rsidRPr="000C759F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949" w:author="Avionics" w:date="2015-10-08T00:02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سمت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950" w:author="Avionics" w:date="2015-10-08T00:02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951" w:author="Avionics" w:date="2015-10-08T00:02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چپ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952" w:author="Avionics" w:date="2015-10-08T00:02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c:wpc>
                    </a:graphicData>
                  </a:graphic>
                </wp:inline>
              </w:drawing>
            </mc:Choice>
            <mc:Fallback>
              <w:pict>
                <v:group id="Canvas 84" o:spid="_x0000_s1031" editas="canvas" style="width:6in;height:110.35pt;mso-position-horizontal-relative:char;mso-position-vertical-relative:line" coordsize="54864,140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">
                  <v:shape id="_x0000_s1032" type="#_x0000_t75" style="position:absolute;width:54864;height:14014;visibility:visible;mso-wrap-style:square">
                    <v:fill o:detectmouseclick="t"/>
                    <v:path o:connecttype="none"/>
                  </v:shape>
                  <v:shape id="Picture 101" o:spid="_x0000_s1033" type="#_x0000_t75" style="position:absolute;left:26439;width:16985;height:10409;rotation:1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">
                    <v:imagedata r:id="rId15" o:title=""/>
                    <v:path arrowok="t"/>
                  </v:shape>
                  <v:shape id="Picture 102" o:spid="_x0000_s1034" type="#_x0000_t75" alt="http://posedge.ir/wp-content/uploads/2015/08/Posedge-VGA-Wing-2.png" style="position:absolute;left:7610;width:15550;height:1133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">
                    <v:imagedata r:id="rId16" o:title="Posedge-VGA-Wing-2"/>
                    <v:path arrowok="t"/>
                  </v:shape>
                  <v:shape id="_x0000_s1035" type="#_x0000_t202" style="position:absolute;left:1800;top:11560;width:47415;height:20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" filled="f" stroked="f">
                    <v:textbox inset="0,0,0,0">
                      <w:txbxContent>
                        <w:p w:rsidR="008368A5" w:rsidRPr="000C759F" w:rsidRDefault="008368A5" w:rsidP="000C759F">
                          <w:pPr>
                            <w:pStyle w:val="NormalWeb"/>
                            <w:bidi/>
                            <w:spacing w:before="0" w:beforeAutospacing="0" w:after="200" w:afterAutospacing="0"/>
                            <w:jc w:val="center"/>
                          </w:pP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953" w:author="Avionics" w:date="2015-10-08T00:02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شکل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954" w:author="Avionics" w:date="2015-10-08T00:02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4: بال 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PrChange w:id="955" w:author="Avionics" w:date="2015-10-08T00:02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</w:rPr>
                              </w:rPrChange>
                            </w:rPr>
                            <w:t>LED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956" w:author="Avionics" w:date="2015-10-08T00:02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-</w:t>
                          </w:r>
                          <w:r w:rsidRPr="000C759F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957" w:author="Avionics" w:date="2015-10-08T00:02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کلید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958" w:author="Avionics" w:date="2015-10-08T00:02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(</w:t>
                          </w:r>
                          <w:r w:rsidRPr="000C759F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959" w:author="Avionics" w:date="2015-10-08T00:02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سمت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960" w:author="Avionics" w:date="2015-10-08T00:02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961" w:author="Avionics" w:date="2015-10-08T00:02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راست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962" w:author="Avionics" w:date="2015-10-08T00:02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) </w:t>
                          </w:r>
                          <w:r w:rsidRPr="000C759F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963" w:author="Avionics" w:date="2015-10-08T00:02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و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964" w:author="Avionics" w:date="2015-10-08T00:02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965" w:author="Avionics" w:date="2015-10-08T00:02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بال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966" w:author="Avionics" w:date="2015-10-08T00:02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PrChange w:id="967" w:author="Avionics" w:date="2015-10-08T00:02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</w:rPr>
                              </w:rPrChange>
                            </w:rPr>
                            <w:t>VGA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968" w:author="Avionics" w:date="2015-10-08T00:02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(</w:t>
                          </w:r>
                          <w:r w:rsidRPr="000C759F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969" w:author="Avionics" w:date="2015-10-08T00:02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سمت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970" w:author="Avionics" w:date="2015-10-08T00:02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971" w:author="Avionics" w:date="2015-10-08T00:02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چپ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972" w:author="Avionics" w:date="2015-10-08T00:02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)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ins>
    </w:p>
    <w:p w:rsidR="001D7A82" w:rsidRDefault="008A63B3">
      <w:pPr>
        <w:rPr>
          <w:ins w:id="973" w:author="Windows User" w:date="2015-10-03T07:33:00Z"/>
        </w:rPr>
        <w:pPrChange w:id="974" w:author="Windows User" w:date="2015-10-04T13:15:00Z">
          <w:pPr>
            <w:jc w:val="center"/>
          </w:pPr>
        </w:pPrChange>
      </w:pPr>
      <w:ins w:id="975" w:author="Windows User" w:date="2015-10-03T07:34:00Z">
        <w:del w:id="976" w:author="Avionics" w:date="2015-10-08T00:03:00Z">
          <w:r w:rsidDel="000C759F">
            <w:rPr>
              <w:noProof/>
              <w:lang w:bidi="ar-SA"/>
            </w:rPr>
            <w:drawing>
              <wp:anchor distT="0" distB="0" distL="114300" distR="114300" simplePos="0" relativeHeight="251750400" behindDoc="0" locked="0" layoutInCell="1" allowOverlap="1" wp14:anchorId="2264A2A6" wp14:editId="09C06C83">
                <wp:simplePos x="0" y="0"/>
                <wp:positionH relativeFrom="column">
                  <wp:posOffset>3576320</wp:posOffset>
                </wp:positionH>
                <wp:positionV relativeFrom="paragraph">
                  <wp:posOffset>3758565</wp:posOffset>
                </wp:positionV>
                <wp:extent cx="1555115" cy="675005"/>
                <wp:effectExtent l="1905" t="0" r="8890" b="8890"/>
                <wp:wrapNone/>
                <wp:docPr id="72" name="Picture 72" descr="C:\Users\Mahmoud\AppData\Local\Microsoft\Windows\INetCache\Content.Word\LED_PB_WING_marked.jp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7" descr="C:\Users\Mahmoud\AppData\Local\Microsoft\Windows\INetCache\Content.Word\LED_PB_WING_marked.jp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7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 rot="16200000">
                          <a:off x="0" y="0"/>
                          <a:ext cx="1555115" cy="67500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del>
      </w:ins>
      <w:ins w:id="977" w:author="Windows User" w:date="2015-10-03T07:39:00Z">
        <w:del w:id="978" w:author="Avionics" w:date="2015-10-08T00:03:00Z">
          <w:r w:rsidDel="000C759F"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752448" behindDoc="0" locked="0" layoutInCell="1" allowOverlap="1" wp14:anchorId="5F5E5934" wp14:editId="41910CE9">
                    <wp:simplePos x="0" y="0"/>
                    <wp:positionH relativeFrom="margin">
                      <wp:posOffset>1322705</wp:posOffset>
                    </wp:positionH>
                    <wp:positionV relativeFrom="paragraph">
                      <wp:posOffset>4877435</wp:posOffset>
                    </wp:positionV>
                    <wp:extent cx="3087370" cy="635"/>
                    <wp:effectExtent l="0" t="0" r="0" b="635"/>
                    <wp:wrapTopAndBottom/>
                    <wp:docPr id="81" name="Text Box 8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087370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99120E" w:rsidRDefault="008368A5">
                                <w:pPr>
                                  <w:pStyle w:val="Caption"/>
                                  <w:rPr>
                                    <w:noProof/>
                                  </w:rPr>
                                  <w:pPrChange w:id="979" w:author="Windows User" w:date="2015-10-03T07:39:00Z">
                                    <w:pPr/>
                                  </w:pPrChange>
                                </w:pPr>
                                <w:bookmarkStart w:id="980" w:name="_Ref431683705"/>
                                <w:ins w:id="981" w:author="Windows User" w:date="2015-10-03T07:39:00Z">
                                  <w:r>
                                    <w:rPr>
                                      <w:rtl/>
                                    </w:rPr>
                                    <w:t xml:space="preserve">شکل </w:t>
                                  </w:r>
                                  <w:r>
                                    <w:rPr>
                                      <w:rtl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  <w:r>
                                    <w:instrText>SEQ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شکل \* </w:instrText>
                                  </w:r>
                                  <w:r>
                                    <w:instrText>ARABIC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</w:ins>
                                <w:r>
                                  <w:rPr>
                                    <w:rtl/>
                                  </w:rPr>
                                  <w:fldChar w:fldCharType="separate"/>
                                </w:r>
                                <w:ins w:id="982" w:author="Avionics" w:date="2015-10-08T00:17:00Z">
                                  <w:r w:rsidR="0080164D">
                                    <w:rPr>
                                      <w:noProof/>
                                      <w:rtl/>
                                    </w:rPr>
                                    <w:t>5</w:t>
                                  </w:r>
                                </w:ins>
                                <w:ins w:id="983" w:author="Windows User" w:date="2015-10-03T07:39:00Z">
                                  <w:r>
                                    <w:rPr>
                                      <w:rtl/>
                                    </w:rPr>
                                    <w:fldChar w:fldCharType="end"/>
                                  </w:r>
                                  <w:bookmarkEnd w:id="980"/>
                                  <w:r>
                                    <w:rPr>
                                      <w:rFonts w:hint="cs"/>
                                      <w:noProof/>
                                      <w:rtl/>
                                    </w:rPr>
                                    <w:t xml:space="preserve">: مکان‌های مناسب جهت قرارگیری بال </w:t>
                                  </w:r>
                                  <w:r>
                                    <w:rPr>
                                      <w:noProof/>
                                    </w:rPr>
                                    <w:t>LED</w:t>
                                  </w:r>
                                  <w:r>
                                    <w:rPr>
                                      <w:rFonts w:hint="cs"/>
                                      <w:noProof/>
                                      <w:rtl/>
                                    </w:rPr>
                                    <w:t>-کلید</w:t>
                                  </w:r>
                                </w:ins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5F5E5934" id="Text Box 81" o:spid="_x0000_s1036" type="#_x0000_t202" style="position:absolute;left:0;text-align:left;margin-left:104.15pt;margin-top:384.05pt;width:243.1pt;height:.05pt;z-index:25175244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" stroked="f">
                    <v:textbox style="mso-fit-shape-to-text:t" inset="0,0,0,0">
                      <w:txbxContent>
                        <w:p w:rsidR="008368A5" w:rsidRPr="0099120E" w:rsidRDefault="008368A5">
                          <w:pPr>
                            <w:pStyle w:val="Caption"/>
                            <w:rPr>
                              <w:noProof/>
                            </w:rPr>
                            <w:pPrChange w:id="984" w:author="Windows User" w:date="2015-10-03T07:39:00Z">
                              <w:pPr/>
                            </w:pPrChange>
                          </w:pPr>
                          <w:bookmarkStart w:id="985" w:name="_Ref431683705"/>
                          <w:ins w:id="986" w:author="Windows User" w:date="2015-10-03T07:39:00Z"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</w:ins>
                          <w:r>
                            <w:rPr>
                              <w:rtl/>
                            </w:rPr>
                            <w:fldChar w:fldCharType="separate"/>
                          </w:r>
                          <w:ins w:id="987" w:author="Avionics" w:date="2015-10-08T00:17:00Z">
                            <w:r w:rsidR="0080164D">
                              <w:rPr>
                                <w:noProof/>
                                <w:rtl/>
                              </w:rPr>
                              <w:t>5</w:t>
                            </w:r>
                          </w:ins>
                          <w:ins w:id="988" w:author="Windows User" w:date="2015-10-03T07:39:00Z"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bookmarkEnd w:id="985"/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 xml:space="preserve">: مکان‌های مناسب جهت قرارگیری بال </w:t>
                            </w:r>
                            <w:r>
                              <w:rPr>
                                <w:noProof/>
                              </w:rPr>
                              <w:t>LED</w:t>
                            </w:r>
                            <w:r>
                              <w:rPr>
                                <w:rFonts w:hint="cs"/>
                                <w:noProof/>
                                <w:rtl/>
                              </w:rPr>
                              <w:t>-کلید</w:t>
                            </w:r>
                          </w:ins>
                        </w:p>
                      </w:txbxContent>
                    </v:textbox>
                    <w10:wrap type="topAndBottom" anchorx="margin"/>
                  </v:shape>
                </w:pict>
              </mc:Fallback>
            </mc:AlternateContent>
          </w:r>
        </w:del>
      </w:ins>
      <w:ins w:id="989" w:author="Windows User" w:date="2015-10-03T07:34:00Z">
        <w:del w:id="990" w:author="Avionics" w:date="2015-10-08T00:03:00Z">
          <w:r w:rsidDel="000C759F">
            <w:rPr>
              <w:noProof/>
              <w:lang w:bidi="ar-SA"/>
            </w:rPr>
            <w:drawing>
              <wp:anchor distT="0" distB="0" distL="114300" distR="114300" simplePos="0" relativeHeight="251749376" behindDoc="0" locked="0" layoutInCell="1" allowOverlap="1" wp14:anchorId="007A4D10" wp14:editId="6EEB19B4">
                <wp:simplePos x="0" y="0"/>
                <wp:positionH relativeFrom="margin">
                  <wp:posOffset>764540</wp:posOffset>
                </wp:positionH>
                <wp:positionV relativeFrom="paragraph">
                  <wp:posOffset>2492375</wp:posOffset>
                </wp:positionV>
                <wp:extent cx="3257550" cy="2404745"/>
                <wp:effectExtent l="0" t="0" r="0" b="0"/>
                <wp:wrapTopAndBottom/>
                <wp:docPr id="80" name="Picture 80" descr="C:\Users\Mahmoud\AppData\Local\Microsoft\Windows\INetCache\Content.Word\wing_places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2" descr="C:\Users\Mahmoud\AppData\Local\Microsoft\Windows\INetCache\Content.Word\wing_places.png"/>
                        <pic:cNvPicPr>
                          <a:picLocks noChangeAspect="1" noChangeArrowheads="1"/>
                        </pic:cNvPicPr>
                      </pic:nvPicPr>
                      <pic:blipFill rotWithShape="1">
                        <a:blip r:embed="rId1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/>
                      </pic:blipFill>
                      <pic:spPr bwMode="auto">
                        <a:xfrm>
                          <a:off x="0" y="0"/>
                          <a:ext cx="3257550" cy="24047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del>
      </w:ins>
      <w:ins w:id="991" w:author="Windows User" w:date="2015-10-01T17:51:00Z">
        <w:r w:rsidR="00AA6FD5">
          <w:rPr>
            <w:rFonts w:hint="cs"/>
            <w:rtl/>
          </w:rPr>
          <w:t xml:space="preserve">بالها بسته به تعداد </w:t>
        </w:r>
      </w:ins>
      <w:ins w:id="992" w:author="Windows User" w:date="2015-10-01T17:53:00Z">
        <w:r w:rsidR="00AA6FD5">
          <w:rPr>
            <w:rFonts w:hint="cs"/>
            <w:rtl/>
          </w:rPr>
          <w:t xml:space="preserve">پایه‌های </w:t>
        </w:r>
      </w:ins>
      <w:ins w:id="993" w:author="Windows User" w:date="2015-10-01T17:54:00Z">
        <w:r w:rsidR="00AA6FD5">
          <w:rPr>
            <w:rFonts w:hint="cs"/>
            <w:rtl/>
          </w:rPr>
          <w:t>ارتباطی</w:t>
        </w:r>
      </w:ins>
      <w:ins w:id="994" w:author="Windows User" w:date="2015-10-01T17:53:00Z">
        <w:r w:rsidR="00AA6FD5">
          <w:rPr>
            <w:rFonts w:hint="cs"/>
            <w:rtl/>
          </w:rPr>
          <w:t xml:space="preserve"> شان </w:t>
        </w:r>
      </w:ins>
      <w:ins w:id="995" w:author="Windows User" w:date="2015-10-01T17:52:00Z">
        <w:r w:rsidR="00AA6FD5">
          <w:rPr>
            <w:rFonts w:hint="cs"/>
            <w:rtl/>
          </w:rPr>
          <w:t>میتوانند 8، 16 یا 32 بیتی باشند.</w:t>
        </w:r>
      </w:ins>
      <w:ins w:id="996" w:author="Windows User" w:date="2015-10-01T17:54:00Z">
        <w:r w:rsidR="00AD62DB">
          <w:rPr>
            <w:rFonts w:hint="cs"/>
            <w:rtl/>
          </w:rPr>
          <w:t xml:space="preserve"> در کنار هر 8 پایه</w:t>
        </w:r>
      </w:ins>
      <w:ins w:id="997" w:author="Windows User" w:date="2015-10-01T23:29:00Z">
        <w:r w:rsidR="00AD62DB">
          <w:rPr>
            <w:rFonts w:hint="cs"/>
            <w:rtl/>
          </w:rPr>
          <w:t>‌</w:t>
        </w:r>
      </w:ins>
      <w:ins w:id="998" w:author="Windows User" w:date="2015-10-01T17:54:00Z">
        <w:r w:rsidR="00AA6FD5">
          <w:rPr>
            <w:rFonts w:hint="cs"/>
            <w:rtl/>
          </w:rPr>
          <w:t xml:space="preserve">ای که وظیفه‌ی انتقال اطلاعات را دارند، 4 پایه جهت تامین تغذیه‌ی بال روی کانکتورها تعبیه شده است که </w:t>
        </w:r>
      </w:ins>
      <w:ins w:id="999" w:author="Windows User" w:date="2015-10-01T17:56:00Z">
        <w:r w:rsidR="00AA6FD5">
          <w:rPr>
            <w:rFonts w:hint="cs"/>
            <w:rtl/>
          </w:rPr>
          <w:t>یکی از آنها زمین و مابقی</w:t>
        </w:r>
      </w:ins>
      <w:ins w:id="1000" w:author="Windows User" w:date="2015-10-01T17:57:00Z">
        <w:r w:rsidR="00AA6FD5">
          <w:rPr>
            <w:rFonts w:hint="cs"/>
            <w:rtl/>
          </w:rPr>
          <w:t xml:space="preserve"> </w:t>
        </w:r>
      </w:ins>
      <w:ins w:id="1001" w:author="Windows User" w:date="2015-10-01T18:02:00Z">
        <w:r w:rsidR="00185F59">
          <w:rPr>
            <w:rFonts w:hint="cs"/>
            <w:rtl/>
          </w:rPr>
          <w:t>معمولا</w:t>
        </w:r>
      </w:ins>
      <w:ins w:id="1002" w:author="Windows User" w:date="2015-10-01T17:56:00Z">
        <w:r w:rsidR="00AA6FD5">
          <w:rPr>
            <w:rFonts w:hint="cs"/>
            <w:rtl/>
          </w:rPr>
          <w:t xml:space="preserve"> </w:t>
        </w:r>
        <w:r w:rsidR="00AA6FD5">
          <w:t>5</w:t>
        </w:r>
        <w:r w:rsidR="00AA6FD5">
          <w:rPr>
            <w:rFonts w:hint="cs"/>
            <w:rtl/>
          </w:rPr>
          <w:t xml:space="preserve">، </w:t>
        </w:r>
        <w:r w:rsidR="00AA6FD5">
          <w:t>3.3</w:t>
        </w:r>
        <w:r w:rsidR="00AA6FD5">
          <w:rPr>
            <w:rFonts w:hint="cs"/>
            <w:rtl/>
          </w:rPr>
          <w:t xml:space="preserve"> و </w:t>
        </w:r>
        <w:r w:rsidR="00AA6FD5">
          <w:t>2.5</w:t>
        </w:r>
        <w:r w:rsidR="00AA6FD5">
          <w:rPr>
            <w:rFonts w:hint="cs"/>
            <w:rtl/>
          </w:rPr>
          <w:t xml:space="preserve"> ولت هستن</w:t>
        </w:r>
      </w:ins>
      <w:ins w:id="1003" w:author="Windows User" w:date="2015-10-01T17:58:00Z">
        <w:r w:rsidR="00AA6FD5">
          <w:rPr>
            <w:rFonts w:hint="cs"/>
            <w:rtl/>
          </w:rPr>
          <w:t>د</w:t>
        </w:r>
      </w:ins>
      <w:ins w:id="1004" w:author="Windows User" w:date="2015-10-01T18:02:00Z">
        <w:r w:rsidR="00185F59">
          <w:rPr>
            <w:rFonts w:hint="cs"/>
            <w:rtl/>
          </w:rPr>
          <w:t xml:space="preserve"> (در برخی از بالها ممکن است همه‌ی این ولتاژها موجود نباشد)</w:t>
        </w:r>
      </w:ins>
      <w:ins w:id="1005" w:author="Windows User" w:date="2015-10-01T17:58:00Z">
        <w:r w:rsidR="00AA6FD5">
          <w:rPr>
            <w:rFonts w:hint="cs"/>
            <w:rtl/>
          </w:rPr>
          <w:t xml:space="preserve">. </w:t>
        </w:r>
      </w:ins>
      <w:ins w:id="1006" w:author="Windows User" w:date="2015-10-01T18:07:00Z">
        <w:r w:rsidR="00185F59">
          <w:rPr>
            <w:rFonts w:hint="cs"/>
            <w:rtl/>
          </w:rPr>
          <w:t xml:space="preserve">در هنگام اتصال بالها به بورد بایستی دقت شود که </w:t>
        </w:r>
      </w:ins>
      <w:ins w:id="1007" w:author="Windows User" w:date="2015-10-01T18:09:00Z">
        <w:r w:rsidR="00185F59">
          <w:rPr>
            <w:rFonts w:hint="cs"/>
            <w:rtl/>
          </w:rPr>
          <w:t xml:space="preserve">بال </w:t>
        </w:r>
      </w:ins>
      <w:ins w:id="1008" w:author="Windows User" w:date="2015-10-01T18:07:00Z">
        <w:r w:rsidR="00185F59">
          <w:rPr>
            <w:rFonts w:hint="cs"/>
            <w:rtl/>
          </w:rPr>
          <w:t>تنها در یکی از محل‌های مخ</w:t>
        </w:r>
      </w:ins>
      <w:ins w:id="1009" w:author="Windows User" w:date="2015-10-01T18:09:00Z">
        <w:r w:rsidR="00185F59">
          <w:rPr>
            <w:rFonts w:hint="cs"/>
            <w:rtl/>
          </w:rPr>
          <w:t>صوص به آن</w:t>
        </w:r>
      </w:ins>
      <w:ins w:id="1010" w:author="Windows User" w:date="2015-10-03T07:36:00Z">
        <w:r w:rsidR="00664918">
          <w:rPr>
            <w:rFonts w:hint="cs"/>
            <w:rtl/>
          </w:rPr>
          <w:t xml:space="preserve"> </w:t>
        </w:r>
      </w:ins>
      <w:ins w:id="1011" w:author="Windows User" w:date="2015-10-01T18:09:00Z">
        <w:r w:rsidR="00185F59">
          <w:rPr>
            <w:rFonts w:hint="cs"/>
            <w:rtl/>
          </w:rPr>
          <w:t xml:space="preserve">قرار داده شود. به عنوان مثال یک بال 8 بیتی (همانند بالهای </w:t>
        </w:r>
        <w:r w:rsidR="00185F59">
          <w:t>LED</w:t>
        </w:r>
        <w:r w:rsidR="00185F59">
          <w:rPr>
            <w:rFonts w:hint="cs"/>
            <w:rtl/>
          </w:rPr>
          <w:t xml:space="preserve">-کلید و </w:t>
        </w:r>
        <w:r w:rsidR="00185F59">
          <w:t>VGA</w:t>
        </w:r>
        <w:r w:rsidR="00185F59">
          <w:rPr>
            <w:rFonts w:hint="cs"/>
            <w:rtl/>
          </w:rPr>
          <w:t xml:space="preserve">) تنها در یکی از 6 مکان مشخص شده در </w:t>
        </w:r>
      </w:ins>
      <w:ins w:id="1012" w:author="Windows User" w:date="2015-10-04T13:15:00Z">
        <w:r w:rsidR="00E83BA4">
          <w:rPr>
            <w:rtl/>
          </w:rPr>
          <w:fldChar w:fldCharType="begin"/>
        </w:r>
        <w:r w:rsidR="00E83BA4">
          <w:rPr>
            <w:rtl/>
          </w:rPr>
          <w:instrText xml:space="preserve"> </w:instrText>
        </w:r>
        <w:r w:rsidR="00E83BA4">
          <w:rPr>
            <w:rFonts w:hint="cs"/>
          </w:rPr>
          <w:instrText>REF</w:instrText>
        </w:r>
        <w:r w:rsidR="00E83BA4">
          <w:rPr>
            <w:rFonts w:hint="cs"/>
            <w:rtl/>
          </w:rPr>
          <w:instrText xml:space="preserve"> _</w:instrText>
        </w:r>
        <w:r w:rsidR="00E83BA4">
          <w:rPr>
            <w:rFonts w:hint="cs"/>
          </w:rPr>
          <w:instrText>Ref431683705 \h</w:instrText>
        </w:r>
        <w:r w:rsidR="00E83BA4">
          <w:rPr>
            <w:rtl/>
          </w:rPr>
          <w:instrText xml:space="preserve"> </w:instrText>
        </w:r>
      </w:ins>
      <w:r w:rsidR="00E83BA4">
        <w:rPr>
          <w:rtl/>
        </w:rPr>
      </w:r>
      <w:r w:rsidR="00E83BA4">
        <w:rPr>
          <w:rtl/>
        </w:rPr>
        <w:fldChar w:fldCharType="separate"/>
      </w:r>
      <w:ins w:id="1013" w:author="Avionics" w:date="2015-10-08T00:17:00Z">
        <w:r w:rsidR="0080164D">
          <w:rPr>
            <w:rtl/>
          </w:rPr>
          <w:t xml:space="preserve">شکل </w:t>
        </w:r>
        <w:r w:rsidR="0080164D">
          <w:rPr>
            <w:noProof/>
            <w:rtl/>
          </w:rPr>
          <w:t>5</w:t>
        </w:r>
      </w:ins>
      <w:ins w:id="1014" w:author="Windows User" w:date="2015-10-04T13:15:00Z">
        <w:r w:rsidR="00E83BA4">
          <w:rPr>
            <w:rtl/>
          </w:rPr>
          <w:fldChar w:fldCharType="end"/>
        </w:r>
        <w:r w:rsidR="00E83BA4">
          <w:t xml:space="preserve"> </w:t>
        </w:r>
      </w:ins>
      <w:ins w:id="1015" w:author="Windows User" w:date="2015-10-01T18:09:00Z">
        <w:r w:rsidR="00185F59">
          <w:rPr>
            <w:rFonts w:hint="cs"/>
            <w:rtl/>
          </w:rPr>
          <w:t>میتواند قرار داده شود.</w:t>
        </w:r>
      </w:ins>
    </w:p>
    <w:p w:rsidR="00E7461B" w:rsidDel="00392227" w:rsidRDefault="00E7461B">
      <w:pPr>
        <w:rPr>
          <w:del w:id="1016" w:author="Windows User" w:date="2015-10-03T07:29:00Z"/>
        </w:rPr>
        <w:pPrChange w:id="1017" w:author="Windows User" w:date="2015-10-03T07:31:00Z">
          <w:pPr>
            <w:jc w:val="center"/>
          </w:pPr>
        </w:pPrChange>
      </w:pPr>
    </w:p>
    <w:p w:rsidR="003B6B67" w:rsidRPr="003B6B67" w:rsidRDefault="003B6B67" w:rsidP="0018369B">
      <w:pPr>
        <w:pStyle w:val="Heading2"/>
        <w:rPr>
          <w:rtl/>
        </w:rPr>
      </w:pPr>
      <w:bookmarkStart w:id="1018" w:name="_Toc432030599"/>
      <w:r w:rsidRPr="003B6B67">
        <w:rPr>
          <w:rtl/>
        </w:rPr>
        <w:t>مگاو</w:t>
      </w:r>
      <w:r w:rsidRPr="003B6B67">
        <w:rPr>
          <w:rFonts w:hint="cs"/>
          <w:rtl/>
        </w:rPr>
        <w:t>ینگ</w:t>
      </w:r>
      <w:bookmarkEnd w:id="1018"/>
    </w:p>
    <w:p w:rsidR="001D7A82" w:rsidDel="000C759F" w:rsidRDefault="003B6B67" w:rsidP="00611C49">
      <w:pPr>
        <w:rPr>
          <w:del w:id="1019" w:author="Windows User" w:date="2015-10-01T18:36:00Z"/>
        </w:rPr>
      </w:pPr>
      <w:del w:id="1020" w:author="Windows User" w:date="2015-09-27T21:46:00Z">
        <w:r w:rsidDel="0086664F">
          <w:rPr>
            <w:rFonts w:hint="cs"/>
            <w:rtl/>
          </w:rPr>
          <w:delText>مگاوینگ‌ها</w:delText>
        </w:r>
        <w:r w:rsidDel="0086664F">
          <w:rPr>
            <w:rtl/>
          </w:rPr>
          <w:delText xml:space="preserve"> زمان</w:delText>
        </w:r>
        <w:r w:rsidDel="0086664F">
          <w:rPr>
            <w:rFonts w:hint="cs"/>
            <w:rtl/>
          </w:rPr>
          <w:delText>ی</w:delText>
        </w:r>
        <w:r w:rsidDel="0086664F">
          <w:rPr>
            <w:rtl/>
          </w:rPr>
          <w:delText xml:space="preserve"> کاربرد</w:delText>
        </w:r>
        <w:r w:rsidDel="0086664F">
          <w:rPr>
            <w:rFonts w:hint="cs"/>
            <w:rtl/>
          </w:rPr>
          <w:delText>ی</w:delText>
        </w:r>
        <w:r w:rsidDel="0086664F">
          <w:rPr>
            <w:rtl/>
          </w:rPr>
          <w:delText xml:space="preserve"> هستند که به ب</w:delText>
        </w:r>
        <w:r w:rsidDel="0086664F">
          <w:rPr>
            <w:rFonts w:hint="cs"/>
            <w:rtl/>
          </w:rPr>
          <w:delText>یش</w:delText>
        </w:r>
        <w:r w:rsidDel="0086664F">
          <w:rPr>
            <w:rtl/>
          </w:rPr>
          <w:delText xml:space="preserve"> از 8 ب</w:delText>
        </w:r>
        <w:r w:rsidDel="0086664F">
          <w:rPr>
            <w:rFonts w:hint="cs"/>
            <w:rtl/>
          </w:rPr>
          <w:delText>یت</w:delText>
        </w:r>
        <w:r w:rsidDel="0086664F">
          <w:rPr>
            <w:rtl/>
          </w:rPr>
          <w:delText xml:space="preserve"> برا</w:delText>
        </w:r>
        <w:r w:rsidDel="0086664F">
          <w:rPr>
            <w:rFonts w:hint="cs"/>
            <w:rtl/>
          </w:rPr>
          <w:delText>ی</w:delText>
        </w:r>
        <w:r w:rsidDel="0086664F">
          <w:rPr>
            <w:rtl/>
          </w:rPr>
          <w:delText xml:space="preserve"> بورد واسط ورود</w:delText>
        </w:r>
        <w:r w:rsidDel="0086664F">
          <w:rPr>
            <w:rFonts w:hint="cs"/>
            <w:rtl/>
          </w:rPr>
          <w:delText>ی</w:delText>
        </w:r>
        <w:r w:rsidDel="0086664F">
          <w:rPr>
            <w:rtl/>
          </w:rPr>
          <w:delText>/خروج</w:delText>
        </w:r>
        <w:r w:rsidDel="0086664F">
          <w:rPr>
            <w:rFonts w:hint="cs"/>
            <w:rtl/>
          </w:rPr>
          <w:delText>ی</w:delText>
        </w:r>
        <w:r w:rsidDel="0086664F">
          <w:rPr>
            <w:rtl/>
          </w:rPr>
          <w:delText xml:space="preserve"> ن</w:delText>
        </w:r>
        <w:r w:rsidDel="0086664F">
          <w:rPr>
            <w:rFonts w:hint="cs"/>
            <w:rtl/>
          </w:rPr>
          <w:delText>یاز</w:delText>
        </w:r>
        <w:r w:rsidDel="0086664F">
          <w:rPr>
            <w:rtl/>
          </w:rPr>
          <w:delText xml:space="preserve"> باشد. در ا</w:delText>
        </w:r>
        <w:r w:rsidDel="0086664F">
          <w:rPr>
            <w:rFonts w:hint="cs"/>
            <w:rtl/>
          </w:rPr>
          <w:delText>ین</w:delText>
        </w:r>
        <w:r w:rsidDel="0086664F">
          <w:rPr>
            <w:rtl/>
          </w:rPr>
          <w:delText xml:space="preserve"> حالت </w:delText>
        </w:r>
        <w:r w:rsidDel="0086664F">
          <w:rPr>
            <w:rFonts w:hint="cs"/>
            <w:rtl/>
          </w:rPr>
          <w:delText>یک</w:delText>
        </w:r>
        <w:r w:rsidDel="0086664F">
          <w:rPr>
            <w:rtl/>
          </w:rPr>
          <w:delText xml:space="preserve"> مگاو</w:delText>
        </w:r>
        <w:r w:rsidDel="0086664F">
          <w:rPr>
            <w:rFonts w:hint="cs"/>
            <w:rtl/>
          </w:rPr>
          <w:delText>ینگ</w:delText>
        </w:r>
        <w:r w:rsidDel="0086664F">
          <w:rPr>
            <w:rtl/>
          </w:rPr>
          <w:delText xml:space="preserve"> استفاده م</w:delText>
        </w:r>
        <w:r w:rsidDel="0086664F">
          <w:rPr>
            <w:rFonts w:hint="cs"/>
            <w:rtl/>
          </w:rPr>
          <w:delText>ی‌شود</w:delText>
        </w:r>
        <w:r w:rsidDel="0086664F">
          <w:rPr>
            <w:rtl/>
          </w:rPr>
          <w:delText xml:space="preserve"> که از همه ظرف</w:delText>
        </w:r>
        <w:r w:rsidDel="0086664F">
          <w:rPr>
            <w:rFonts w:hint="cs"/>
            <w:rtl/>
          </w:rPr>
          <w:delText>یت</w:delText>
        </w:r>
        <w:r w:rsidDel="0086664F">
          <w:rPr>
            <w:rtl/>
          </w:rPr>
          <w:delText xml:space="preserve"> ورود</w:delText>
        </w:r>
        <w:r w:rsidDel="0086664F">
          <w:rPr>
            <w:rFonts w:hint="cs"/>
            <w:rtl/>
          </w:rPr>
          <w:delText>ی</w:delText>
        </w:r>
        <w:r w:rsidDel="0086664F">
          <w:rPr>
            <w:rtl/>
          </w:rPr>
          <w:delText>/خروج</w:delText>
        </w:r>
        <w:r w:rsidDel="0086664F">
          <w:rPr>
            <w:rFonts w:hint="cs"/>
            <w:rtl/>
          </w:rPr>
          <w:delText>ی</w:delText>
        </w:r>
        <w:r w:rsidDel="0086664F">
          <w:rPr>
            <w:rtl/>
          </w:rPr>
          <w:delText xml:space="preserve"> بورد اصل</w:delText>
        </w:r>
        <w:r w:rsidDel="0086664F">
          <w:rPr>
            <w:rFonts w:hint="cs"/>
            <w:rtl/>
          </w:rPr>
          <w:delText>ی</w:delText>
        </w:r>
        <w:r w:rsidDel="0086664F">
          <w:rPr>
            <w:rtl/>
          </w:rPr>
          <w:delText xml:space="preserve"> برا</w:delText>
        </w:r>
        <w:r w:rsidDel="0086664F">
          <w:rPr>
            <w:rFonts w:hint="cs"/>
            <w:rtl/>
          </w:rPr>
          <w:delText>ی</w:delText>
        </w:r>
        <w:r w:rsidDel="0086664F">
          <w:rPr>
            <w:rtl/>
          </w:rPr>
          <w:delText xml:space="preserve"> ارتباط با بورد واسط استفاده م</w:delText>
        </w:r>
        <w:r w:rsidDel="0086664F">
          <w:rPr>
            <w:rFonts w:hint="cs"/>
            <w:rtl/>
          </w:rPr>
          <w:delText>ی‌کند</w:delText>
        </w:r>
        <w:r w:rsidDel="0086664F">
          <w:rPr>
            <w:rtl/>
          </w:rPr>
          <w:delText>.</w:delText>
        </w:r>
      </w:del>
      <w:ins w:id="1021" w:author="Windows User" w:date="2015-09-27T21:46:00Z">
        <w:r w:rsidR="0086664F">
          <w:rPr>
            <w:rFonts w:hint="cs"/>
            <w:rtl/>
          </w:rPr>
          <w:t>مگاوینگ‌ به بالهای بزرگی گفته میشود که</w:t>
        </w:r>
      </w:ins>
      <w:ins w:id="1022" w:author="Windows User" w:date="2015-10-01T23:38:00Z">
        <w:r w:rsidR="00D913F3">
          <w:rPr>
            <w:rFonts w:hint="cs"/>
            <w:rtl/>
          </w:rPr>
          <w:t xml:space="preserve"> به شکل یک بورد بزرگ (تقریبا هم اندازه‌ی بورد اصلی) روی بورد اصلی قرار گرفته و با استفاده</w:t>
        </w:r>
      </w:ins>
      <w:ins w:id="1023" w:author="Windows User" w:date="2015-09-27T21:46:00Z">
        <w:r w:rsidR="0086664F">
          <w:rPr>
            <w:rFonts w:hint="cs"/>
            <w:rtl/>
          </w:rPr>
          <w:t xml:space="preserve"> </w:t>
        </w:r>
      </w:ins>
      <w:ins w:id="1024" w:author="Windows User" w:date="2015-09-27T21:48:00Z">
        <w:r w:rsidR="0086664F">
          <w:rPr>
            <w:rFonts w:hint="cs"/>
            <w:rtl/>
          </w:rPr>
          <w:t>از تمام</w:t>
        </w:r>
      </w:ins>
      <w:ins w:id="1025" w:author="Windows User" w:date="2015-09-27T21:51:00Z">
        <w:r w:rsidR="00F86BF9">
          <w:rPr>
            <w:rFonts w:hint="cs"/>
            <w:rtl/>
          </w:rPr>
          <w:t>ی</w:t>
        </w:r>
      </w:ins>
      <w:ins w:id="1026" w:author="Windows User" w:date="2015-09-27T21:48:00Z">
        <w:r w:rsidR="0086664F">
          <w:rPr>
            <w:rFonts w:hint="cs"/>
            <w:rtl/>
          </w:rPr>
          <w:t xml:space="preserve"> ظرفیت </w:t>
        </w:r>
      </w:ins>
      <w:ins w:id="1027" w:author="Windows User" w:date="2015-09-27T21:49:00Z">
        <w:r w:rsidR="0086664F">
          <w:rPr>
            <w:rFonts w:hint="cs"/>
            <w:rtl/>
          </w:rPr>
          <w:t xml:space="preserve">کانکتورهای موجود روی بورد ابزارهای جانبی </w:t>
        </w:r>
        <w:r w:rsidR="006C24CA">
          <w:rPr>
            <w:rFonts w:hint="cs"/>
            <w:rtl/>
          </w:rPr>
          <w:t>متنوعی را در قالب یک بورد به کاربر ارائه می‌دهد.</w:t>
        </w:r>
      </w:ins>
      <w:ins w:id="1028" w:author="Windows User" w:date="2015-09-27T21:51:00Z">
        <w:r w:rsidR="00F86BF9">
          <w:rPr>
            <w:rFonts w:hint="cs"/>
            <w:rtl/>
          </w:rPr>
          <w:t xml:space="preserve"> مگاوینگ</w:t>
        </w:r>
      </w:ins>
      <w:ins w:id="1029" w:author="Windows User" w:date="2015-09-27T21:52:00Z">
        <w:r w:rsidR="00F86BF9">
          <w:rPr>
            <w:rFonts w:hint="cs"/>
            <w:rtl/>
          </w:rPr>
          <w:t>‌ها مناسب محیط‌های آزمایشگاهی و مراکز آموزشی اس</w:t>
        </w:r>
      </w:ins>
      <w:ins w:id="1030" w:author="Windows User" w:date="2015-09-27T22:00:00Z">
        <w:r w:rsidR="00B54CD4">
          <w:rPr>
            <w:rFonts w:hint="cs"/>
            <w:rtl/>
          </w:rPr>
          <w:t>ت که با توجه به سرفصل آموزشی خود نیاز</w:t>
        </w:r>
      </w:ins>
      <w:ins w:id="1031" w:author="Windows User" w:date="2015-09-27T22:03:00Z">
        <w:r w:rsidR="00B54CD4">
          <w:rPr>
            <w:rFonts w:hint="cs"/>
            <w:rtl/>
          </w:rPr>
          <w:t xml:space="preserve">مند ابزارهای جانبی مختلف </w:t>
        </w:r>
      </w:ins>
      <w:ins w:id="1032" w:author="Windows User" w:date="2015-09-27T22:05:00Z">
        <w:r w:rsidR="00B54CD4">
          <w:rPr>
            <w:rFonts w:hint="cs"/>
            <w:rtl/>
          </w:rPr>
          <w:t>در قالب یک بورد</w:t>
        </w:r>
      </w:ins>
      <w:ins w:id="1033" w:author="Windows User" w:date="2015-09-27T22:03:00Z">
        <w:r w:rsidR="00B54CD4">
          <w:rPr>
            <w:rFonts w:hint="cs"/>
            <w:rtl/>
          </w:rPr>
          <w:t xml:space="preserve"> یکپارچه هستند</w:t>
        </w:r>
      </w:ins>
      <w:ins w:id="1034" w:author="Windows User" w:date="2015-09-27T22:05:00Z">
        <w:r w:rsidR="00B54CD4">
          <w:rPr>
            <w:rFonts w:hint="cs"/>
            <w:rtl/>
          </w:rPr>
          <w:t>.</w:t>
        </w:r>
      </w:ins>
    </w:p>
    <w:p w:rsidR="000C759F" w:rsidRDefault="000C759F" w:rsidP="000B78AC">
      <w:pPr>
        <w:rPr>
          <w:ins w:id="1035" w:author="Avionics" w:date="2015-10-08T00:03:00Z"/>
          <w:rtl/>
        </w:rPr>
      </w:pPr>
    </w:p>
    <w:p w:rsidR="001D7A82" w:rsidRDefault="000C759F" w:rsidP="00611C49">
      <w:pPr>
        <w:rPr>
          <w:rtl/>
        </w:rPr>
      </w:pPr>
      <w:ins w:id="1036" w:author="Avionics" w:date="2015-10-08T00:03:00Z">
        <w:r>
          <w:rPr>
            <w:noProof/>
            <w:lang w:bidi="ar-SA"/>
          </w:rPr>
          <mc:AlternateContent>
            <mc:Choice Requires="wpc">
              <w:drawing>
                <wp:inline distT="0" distB="0" distL="0" distR="0">
                  <wp:extent cx="5486400" cy="2705822"/>
                  <wp:effectExtent l="0" t="0" r="0" b="0"/>
                  <wp:docPr id="92" name="Canvas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Canvas">
                      <wpc:wpc>
                        <wpc:bg/>
                        <wpc:whole/>
                        <pic:pic xmlns:pic="http://schemas.openxmlformats.org/drawingml/2006/picture">
                          <pic:nvPicPr>
                            <pic:cNvPr id="103" name="Picture 103" descr="C:\Users\Mahmoud\AppData\Local\Microsoft\Windows\INetCache\Content.Word\wing_places.png"/>
                            <pic:cNvPicPr/>
                          </pic:nvPicPr>
                          <pic:blipFill rotWithShape="1">
                            <a:blip r:embed="rId18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>
                              <a:off x="726265" y="25876"/>
                              <a:ext cx="3257550" cy="240474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104" name="Picture 104" descr="C:\Users\Mahmoud\AppData\Local\Microsoft\Windows\INetCache\Content.Word\LED_PB_WING_marked.jpg"/>
                            <pic:cNvPicPr/>
                          </pic:nvPicPr>
                          <pic:blipFill rotWithShape="1">
                            <a:blip r:embed="rId17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/>
                          </pic:blipFill>
                          <pic:spPr bwMode="auto">
                            <a:xfrm rot="16200000">
                              <a:off x="3538045" y="1292066"/>
                              <a:ext cx="1555115" cy="67500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wps:wsp>
                          <wps:cNvPr id="105" name="Text Box 81"/>
                          <wps:cNvSpPr txBox="1"/>
                          <wps:spPr>
                            <a:xfrm>
                              <a:off x="1201278" y="2448853"/>
                              <a:ext cx="3087370" cy="2468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0C759F" w:rsidRDefault="008368A5" w:rsidP="000C759F">
                                <w:pPr>
                                  <w:pStyle w:val="NormalWeb"/>
                                  <w:bidi/>
                                  <w:spacing w:before="0" w:beforeAutospacing="0" w:after="200" w:afterAutospacing="0"/>
                                  <w:jc w:val="center"/>
                                </w:pP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037" w:author="Avionics" w:date="2015-10-08T00:03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شکل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038" w:author="Avionics" w:date="2015-10-08T00:03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5: مکان‌ها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039" w:author="Avionics" w:date="2015-10-08T00:03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ی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040" w:author="Avionics" w:date="2015-10-08T00:03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مناسب جهت قرارگ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041" w:author="Avionics" w:date="2015-10-08T00:03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یری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042" w:author="Avionics" w:date="2015-10-08T00:03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بال 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PrChange w:id="1043" w:author="Avionics" w:date="2015-10-08T00:03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</w:rPr>
                                    </w:rPrChange>
                                  </w:rPr>
                                  <w:t>LED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044" w:author="Avionics" w:date="2015-10-08T00:03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-</w:t>
                                </w:r>
                                <w:r w:rsidRPr="000C759F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045" w:author="Avionics" w:date="2015-10-08T00:03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کلید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c:wpc>
                    </a:graphicData>
                  </a:graphic>
                </wp:inline>
              </w:drawing>
            </mc:Choice>
            <mc:Fallback>
              <w:pict>
                <v:group id="Canvas 92" o:spid="_x0000_s1037" editas="canvas" style="width:6in;height:213.05pt;mso-position-horizontal-relative:char;mso-position-vertical-relative:line" coordsize="54864,27057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">
                  <v:shape id="_x0000_s1038" type="#_x0000_t75" style="position:absolute;width:54864;height:27057;visibility:visible;mso-wrap-style:square">
                    <v:fill o:detectmouseclick="t"/>
                    <v:path o:connecttype="none"/>
                  </v:shape>
                  <v:shape id="Picture 103" o:spid="_x0000_s1039" type="#_x0000_t75" style="position:absolute;left:7262;top:258;width:32576;height:240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">
                    <v:imagedata r:id="rId19" o:title="wing_places"/>
                  </v:shape>
                  <v:shape id="Picture 104" o:spid="_x0000_s1040" type="#_x0000_t75" style="position:absolute;left:35380;top:12921;width:15551;height:6750;rotation:-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">
                    <v:imagedata r:id="rId20" o:title="LED_PB_WING_marked"/>
                  </v:shape>
                  <v:shape id="_x0000_s1041" type="#_x0000_t202" style="position:absolute;left:12012;top:24488;width:30874;height:24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" filled="f" stroked="f">
                    <v:textbox inset="0,0,0,0">
                      <w:txbxContent>
                        <w:p w:rsidR="008368A5" w:rsidRPr="000C759F" w:rsidRDefault="008368A5" w:rsidP="000C759F">
                          <w:pPr>
                            <w:pStyle w:val="NormalWeb"/>
                            <w:bidi/>
                            <w:spacing w:before="0" w:beforeAutospacing="0" w:after="200" w:afterAutospacing="0"/>
                            <w:jc w:val="center"/>
                          </w:pP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046" w:author="Avionics" w:date="2015-10-08T00:03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شکل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047" w:author="Avionics" w:date="2015-10-08T00:03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5: مکان‌ها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048" w:author="Avionics" w:date="2015-10-08T00:03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ی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049" w:author="Avionics" w:date="2015-10-08T00:03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مناسب جهت قرارگ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050" w:author="Avionics" w:date="2015-10-08T00:03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یری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051" w:author="Avionics" w:date="2015-10-08T00:03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بال 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PrChange w:id="1052" w:author="Avionics" w:date="2015-10-08T00:03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</w:rPr>
                              </w:rPrChange>
                            </w:rPr>
                            <w:t>LED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1053" w:author="Avionics" w:date="2015-10-08T00:03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-</w:t>
                          </w:r>
                          <w:r w:rsidRPr="000C759F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1054" w:author="Avionics" w:date="2015-10-08T00:03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کلید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ins>
    </w:p>
    <w:p w:rsidR="00915E36" w:rsidRDefault="0034360A">
      <w:pPr>
        <w:pStyle w:val="Heading1"/>
        <w:rPr>
          <w:ins w:id="1055" w:author="Windows User" w:date="2015-10-01T16:44:00Z"/>
          <w:rtl/>
        </w:rPr>
        <w:pPrChange w:id="1056" w:author="Windows User" w:date="2015-10-01T16:54:00Z">
          <w:pPr/>
        </w:pPrChange>
      </w:pPr>
      <w:bookmarkStart w:id="1057" w:name="_Toc432030600"/>
      <w:ins w:id="1058" w:author="Windows User" w:date="2015-10-02T00:05:00Z">
        <w:r>
          <w:rPr>
            <w:rFonts w:hint="cs"/>
            <w:rtl/>
          </w:rPr>
          <w:lastRenderedPageBreak/>
          <w:t xml:space="preserve">راه‌اندازی اولیه و </w:t>
        </w:r>
      </w:ins>
      <w:ins w:id="1059" w:author="Windows User" w:date="2015-10-01T16:44:00Z">
        <w:r w:rsidR="00935285">
          <w:rPr>
            <w:rFonts w:hint="cs"/>
            <w:rtl/>
          </w:rPr>
          <w:t>تست بورد</w:t>
        </w:r>
        <w:bookmarkEnd w:id="1057"/>
      </w:ins>
    </w:p>
    <w:p w:rsidR="00D913F3" w:rsidRDefault="00D913F3" w:rsidP="0018369B">
      <w:pPr>
        <w:rPr>
          <w:ins w:id="1060" w:author="Windows User" w:date="2015-10-08T00:04:00Z"/>
        </w:rPr>
      </w:pPr>
      <w:ins w:id="1061" w:author="Windows User" w:date="2015-10-01T23:40:00Z">
        <w:r>
          <w:rPr>
            <w:rFonts w:hint="cs"/>
            <w:rtl/>
          </w:rPr>
          <w:t xml:space="preserve">موقعی که بورد پازج-1 برای اولین بار به دست شما میرسد، بر روی حافظه‌ی </w:t>
        </w:r>
        <w:r>
          <w:t>Flash</w:t>
        </w:r>
        <w:r>
          <w:rPr>
            <w:rFonts w:hint="cs"/>
            <w:rtl/>
          </w:rPr>
          <w:t xml:space="preserve"> موجود روی بورد</w:t>
        </w:r>
      </w:ins>
      <w:ins w:id="1062" w:author="Windows User" w:date="2015-10-01T23:41:00Z">
        <w:r>
          <w:rPr>
            <w:rFonts w:hint="cs"/>
            <w:rtl/>
          </w:rPr>
          <w:t xml:space="preserve"> </w:t>
        </w:r>
      </w:ins>
      <w:ins w:id="1063" w:author="Windows User" w:date="2015-10-01T23:40:00Z">
        <w:r>
          <w:rPr>
            <w:rFonts w:hint="cs"/>
            <w:rtl/>
          </w:rPr>
          <w:t xml:space="preserve">برنامه‌ای بصورت پیش‌فرض </w:t>
        </w:r>
      </w:ins>
      <w:ins w:id="1064" w:author="Windows User" w:date="2015-10-02T00:50:00Z">
        <w:r w:rsidR="002A702F">
          <w:rPr>
            <w:rFonts w:hint="cs"/>
            <w:rtl/>
          </w:rPr>
          <w:t>قرار گرفته</w:t>
        </w:r>
      </w:ins>
      <w:ins w:id="1065" w:author="Windows User" w:date="2015-10-01T23:40:00Z">
        <w:r>
          <w:rPr>
            <w:rFonts w:hint="cs"/>
            <w:rtl/>
          </w:rPr>
          <w:t xml:space="preserve"> است </w:t>
        </w:r>
      </w:ins>
      <w:ins w:id="1066" w:author="Windows User" w:date="2015-10-02T00:50:00Z">
        <w:r w:rsidR="002A702F">
          <w:rPr>
            <w:rFonts w:hint="cs"/>
            <w:rtl/>
          </w:rPr>
          <w:t>که</w:t>
        </w:r>
      </w:ins>
      <w:ins w:id="1067" w:author="Windows User" w:date="2015-10-01T23:42:00Z">
        <w:r>
          <w:rPr>
            <w:rFonts w:hint="cs"/>
            <w:rtl/>
          </w:rPr>
          <w:t xml:space="preserve"> با اجرای آن، کاربر </w:t>
        </w:r>
      </w:ins>
      <w:ins w:id="1068" w:author="Windows User" w:date="2015-10-02T00:51:00Z">
        <w:r w:rsidR="002A702F">
          <w:rPr>
            <w:rFonts w:hint="cs"/>
            <w:rtl/>
          </w:rPr>
          <w:t xml:space="preserve">می‌تواند </w:t>
        </w:r>
      </w:ins>
      <w:ins w:id="1069" w:author="Windows User" w:date="2015-10-01T23:42:00Z">
        <w:r>
          <w:rPr>
            <w:rFonts w:hint="cs"/>
            <w:rtl/>
          </w:rPr>
          <w:t xml:space="preserve">از صحت عملکرد بخش‌های </w:t>
        </w:r>
      </w:ins>
      <w:ins w:id="1070" w:author="Windows User" w:date="2015-10-02T00:51:00Z">
        <w:r w:rsidR="002A702F">
          <w:rPr>
            <w:rFonts w:hint="cs"/>
            <w:rtl/>
          </w:rPr>
          <w:t xml:space="preserve">مختلف </w:t>
        </w:r>
      </w:ins>
      <w:ins w:id="1071" w:author="Windows User" w:date="2015-10-01T23:42:00Z">
        <w:r>
          <w:rPr>
            <w:rFonts w:hint="cs"/>
            <w:rtl/>
          </w:rPr>
          <w:t xml:space="preserve">بورد </w:t>
        </w:r>
      </w:ins>
      <w:ins w:id="1072" w:author="Windows User" w:date="2015-10-01T23:43:00Z">
        <w:r>
          <w:rPr>
            <w:rFonts w:hint="cs"/>
            <w:rtl/>
          </w:rPr>
          <w:t xml:space="preserve">اطمینان حاصل نماید. در ادامه </w:t>
        </w:r>
      </w:ins>
      <w:ins w:id="1073" w:author="Windows User" w:date="2015-10-01T23:44:00Z">
        <w:r>
          <w:rPr>
            <w:rFonts w:hint="cs"/>
            <w:rtl/>
          </w:rPr>
          <w:t>با نحوه‌ی تست قسمت‌های مختلف بورد با استفاده از این برنامه آشنا می‌شوید.</w:t>
        </w:r>
      </w:ins>
    </w:p>
    <w:p w:rsidR="0034360A" w:rsidRDefault="0034360A">
      <w:pPr>
        <w:pStyle w:val="Heading2"/>
        <w:rPr>
          <w:ins w:id="1074" w:author="Windows User" w:date="2015-10-02T00:06:00Z"/>
          <w:rtl/>
        </w:rPr>
        <w:pPrChange w:id="1075" w:author="Windows User" w:date="2015-10-02T00:55:00Z">
          <w:pPr/>
        </w:pPrChange>
      </w:pPr>
      <w:bookmarkStart w:id="1076" w:name="_Toc432030601"/>
      <w:ins w:id="1077" w:author="Windows User" w:date="2015-10-02T00:05:00Z">
        <w:r>
          <w:rPr>
            <w:rFonts w:hint="cs"/>
            <w:rtl/>
          </w:rPr>
          <w:t>اتصال تغذیه</w:t>
        </w:r>
      </w:ins>
      <w:bookmarkEnd w:id="1076"/>
    </w:p>
    <w:p w:rsidR="00C078D8" w:rsidRDefault="002A702F" w:rsidP="0018369B">
      <w:pPr>
        <w:rPr>
          <w:ins w:id="1078" w:author="Windows User" w:date="2015-10-04T00:51:00Z"/>
          <w:rtl/>
        </w:rPr>
      </w:pPr>
      <w:ins w:id="1079" w:author="Windows User" w:date="2015-10-02T00:52:00Z">
        <w:r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704320" behindDoc="0" locked="0" layoutInCell="1" allowOverlap="1" wp14:anchorId="3A247133" wp14:editId="2317744A">
                  <wp:simplePos x="0" y="0"/>
                  <wp:positionH relativeFrom="column">
                    <wp:posOffset>1597025</wp:posOffset>
                  </wp:positionH>
                  <wp:positionV relativeFrom="paragraph">
                    <wp:posOffset>3416935</wp:posOffset>
                  </wp:positionV>
                  <wp:extent cx="2734945" cy="635"/>
                  <wp:effectExtent l="0" t="0" r="0" b="0"/>
                  <wp:wrapTopAndBottom/>
                  <wp:docPr id="73" name="Text Box 73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2734945" cy="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368A5" w:rsidRPr="004F1B09" w:rsidRDefault="008368A5">
                              <w:pPr>
                                <w:pStyle w:val="Caption"/>
                                <w:rPr>
                                  <w:noProof/>
                                </w:rPr>
                                <w:pPrChange w:id="1080" w:author="Windows User" w:date="2015-10-02T00:52:00Z">
                                  <w:pPr/>
                                </w:pPrChange>
                              </w:pPr>
                              <w:bookmarkStart w:id="1081" w:name="_Ref431510530"/>
                              <w:ins w:id="1082" w:author="Windows User" w:date="2015-10-02T00:52:00Z">
                                <w:r>
                                  <w:rPr>
                                    <w:rtl/>
                                  </w:rPr>
                                  <w:t xml:space="preserve">شکل </w:t>
                                </w:r>
                                <w:r>
                                  <w:rPr>
                                    <w:rtl/>
                                  </w:rPr>
                                  <w:fldChar w:fldCharType="begin"/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  <w:r>
                                  <w:instrText>SEQ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شکل \* </w:instrText>
                                </w:r>
                                <w:r>
                                  <w:instrText>ARABIC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</w:ins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ins w:id="1083" w:author="Avionics" w:date="2015-10-08T00:17:00Z">
                                <w:r w:rsidR="0080164D">
                                  <w:rPr>
                                    <w:noProof/>
                                    <w:rtl/>
                                  </w:rPr>
                                  <w:t>6</w:t>
                                </w:r>
                              </w:ins>
                              <w:ins w:id="1084" w:author="Windows User" w:date="2015-10-02T00:52:00Z">
                                <w:r>
                                  <w:rPr>
                                    <w:rtl/>
                                  </w:rPr>
                                  <w:fldChar w:fldCharType="end"/>
                                </w:r>
                                <w:bookmarkEnd w:id="1081"/>
                                <w:r>
                                  <w:rPr>
                                    <w:rFonts w:hint="cs"/>
                                    <w:rtl/>
                                  </w:rPr>
                                  <w:t>: نحوه‌ی صحیح قرارگیری جامپر تغذیه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3A247133" id="Text Box 73" o:spid="_x0000_s1042" type="#_x0000_t202" style="position:absolute;left:0;text-align:left;margin-left:125.75pt;margin-top:269.05pt;width:215.35pt;height:.0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" stroked="f">
                  <v:textbox style="mso-fit-shape-to-text:t" inset="0,0,0,0">
                    <w:txbxContent>
                      <w:p w:rsidR="008368A5" w:rsidRPr="004F1B09" w:rsidRDefault="008368A5">
                        <w:pPr>
                          <w:pStyle w:val="Caption"/>
                          <w:rPr>
                            <w:noProof/>
                          </w:rPr>
                          <w:pPrChange w:id="1085" w:author="Windows User" w:date="2015-10-02T00:52:00Z">
                            <w:pPr/>
                          </w:pPrChange>
                        </w:pPr>
                        <w:bookmarkStart w:id="1086" w:name="_Ref431510530"/>
                        <w:ins w:id="1087" w:author="Windows User" w:date="2015-10-02T00:52:00Z">
                          <w:r>
                            <w:rPr>
                              <w:rtl/>
                            </w:rPr>
                            <w:t xml:space="preserve">شکل </w:t>
                          </w:r>
                          <w:r>
                            <w:rPr>
                              <w:rtl/>
                            </w:rPr>
                            <w:fldChar w:fldCharType="begin"/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  <w:r>
                            <w:instrText>SEQ</w:instrText>
                          </w:r>
                          <w:r>
                            <w:rPr>
                              <w:rtl/>
                            </w:rPr>
                            <w:instrText xml:space="preserve"> شکل \* </w:instrText>
                          </w:r>
                          <w:r>
                            <w:instrText>ARABIC</w:instrText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</w:ins>
                        <w:r>
                          <w:rPr>
                            <w:rtl/>
                          </w:rPr>
                          <w:fldChar w:fldCharType="separate"/>
                        </w:r>
                        <w:ins w:id="1088" w:author="Avionics" w:date="2015-10-08T00:17:00Z">
                          <w:r w:rsidR="0080164D">
                            <w:rPr>
                              <w:noProof/>
                              <w:rtl/>
                            </w:rPr>
                            <w:t>6</w:t>
                          </w:r>
                        </w:ins>
                        <w:ins w:id="1089" w:author="Windows User" w:date="2015-10-02T00:52:00Z">
                          <w:r>
                            <w:rPr>
                              <w:rtl/>
                            </w:rPr>
                            <w:fldChar w:fldCharType="end"/>
                          </w:r>
                          <w:bookmarkEnd w:id="1086"/>
                          <w:r>
                            <w:rPr>
                              <w:rFonts w:hint="cs"/>
                              <w:rtl/>
                            </w:rPr>
                            <w:t>: نحوه‌ی صحیح قرارگیری جامپر تغذیه</w:t>
                          </w:r>
                        </w:ins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</w:ins>
      <w:ins w:id="1090" w:author="Windows User" w:date="2015-10-02T00:06:00Z">
        <w:r>
          <w:rPr>
            <w:noProof/>
            <w:lang w:bidi="ar-SA"/>
          </w:rPr>
          <w:drawing>
            <wp:anchor distT="0" distB="0" distL="114300" distR="114300" simplePos="0" relativeHeight="251673600" behindDoc="0" locked="0" layoutInCell="1" allowOverlap="1" wp14:anchorId="55D50EA7" wp14:editId="699FF95A">
              <wp:simplePos x="0" y="0"/>
              <wp:positionH relativeFrom="column">
                <wp:posOffset>1597605</wp:posOffset>
              </wp:positionH>
              <wp:positionV relativeFrom="paragraph">
                <wp:posOffset>817494</wp:posOffset>
              </wp:positionV>
              <wp:extent cx="2734945" cy="2542540"/>
              <wp:effectExtent l="0" t="0" r="8255" b="0"/>
              <wp:wrapTopAndBottom/>
              <wp:docPr id="5" name="Picture 5" descr="C:\Users\Mahmoud\AppData\Local\Microsoft\Windows\INetCache\Content.Word\DSC05217_m.jp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Mahmoud\AppData\Local\Microsoft\Windows\INetCache\Content.Word\DSC05217_m.jpg"/>
                      <pic:cNvPicPr>
                        <a:picLocks noChangeAspect="1" noChangeArrowheads="1"/>
                      </pic:cNvPicPr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2734945" cy="25425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34360A">
          <w:rPr>
            <w:rFonts w:hint="cs"/>
            <w:rtl/>
          </w:rPr>
          <w:t>قبل از هر چیز ابتدا لازم است تغذیه‌ی بورد متصل شود. بدین منظور</w:t>
        </w:r>
      </w:ins>
      <w:ins w:id="1091" w:author="Windows User" w:date="2015-10-04T00:51:00Z">
        <w:r w:rsidR="00C078D8">
          <w:rPr>
            <w:rFonts w:hint="cs"/>
            <w:rtl/>
          </w:rPr>
          <w:t>:</w:t>
        </w:r>
      </w:ins>
    </w:p>
    <w:p w:rsidR="0034360A" w:rsidRDefault="0034360A">
      <w:pPr>
        <w:pStyle w:val="ListParagraph"/>
        <w:numPr>
          <w:ilvl w:val="0"/>
          <w:numId w:val="11"/>
        </w:numPr>
        <w:rPr>
          <w:ins w:id="1092" w:author="Windows User" w:date="2015-10-02T00:06:00Z"/>
        </w:rPr>
        <w:pPrChange w:id="1093" w:author="Windows User" w:date="2015-10-04T00:51:00Z">
          <w:pPr/>
        </w:pPrChange>
      </w:pPr>
      <w:ins w:id="1094" w:author="Windows User" w:date="2015-10-02T00:06:00Z">
        <w:r>
          <w:rPr>
            <w:rFonts w:hint="cs"/>
            <w:rtl/>
          </w:rPr>
          <w:t xml:space="preserve"> ابتدا بررسی کنید که جامپر </w:t>
        </w:r>
        <w:r w:rsidR="00ED6800">
          <w:rPr>
            <w:rFonts w:hint="cs"/>
            <w:rtl/>
          </w:rPr>
          <w:t xml:space="preserve">انتخاب منبع تغذیه </w:t>
        </w:r>
      </w:ins>
      <w:ins w:id="1095" w:author="Windows User" w:date="2015-10-02T00:07:00Z">
        <w:r w:rsidR="00ED6800">
          <w:rPr>
            <w:rFonts w:hint="cs"/>
            <w:rtl/>
          </w:rPr>
          <w:t>(</w:t>
        </w:r>
        <w:r w:rsidR="00ED6800">
          <w:t>PWRSEL</w:t>
        </w:r>
        <w:r w:rsidR="00ED6800">
          <w:rPr>
            <w:rFonts w:hint="cs"/>
            <w:rtl/>
          </w:rPr>
          <w:t xml:space="preserve">) </w:t>
        </w:r>
      </w:ins>
      <w:ins w:id="1096" w:author="Windows User" w:date="2015-10-02T00:06:00Z">
        <w:r>
          <w:rPr>
            <w:rFonts w:hint="cs"/>
            <w:rtl/>
          </w:rPr>
          <w:t xml:space="preserve">در محل مناسب قرار گرفته باشد. از آنجایی که قصد داریم تغذیه‌ی بورد را از طریق پورت </w:t>
        </w:r>
        <w:r>
          <w:t>MicroUSB</w:t>
        </w:r>
        <w:r>
          <w:rPr>
            <w:rFonts w:hint="cs"/>
            <w:rtl/>
          </w:rPr>
          <w:t xml:space="preserve"> آن تامین کنیم، این جامپر باید روی حالت </w:t>
        </w:r>
        <w:r>
          <w:t>USB</w:t>
        </w:r>
        <w:r>
          <w:rPr>
            <w:rFonts w:hint="cs"/>
            <w:rtl/>
          </w:rPr>
          <w:t xml:space="preserve"> قرار گیرد (</w:t>
        </w:r>
      </w:ins>
      <w:ins w:id="1097" w:author="Windows User" w:date="2015-10-02T00:53:00Z">
        <w:r w:rsidR="002A702F">
          <w:rPr>
            <w:rtl/>
          </w:rPr>
          <w:fldChar w:fldCharType="begin"/>
        </w:r>
        <w:r w:rsidR="002A702F">
          <w:rPr>
            <w:rtl/>
          </w:rPr>
          <w:instrText xml:space="preserve"> </w:instrText>
        </w:r>
        <w:r w:rsidR="002A702F">
          <w:rPr>
            <w:rFonts w:hint="cs"/>
          </w:rPr>
          <w:instrText>REF</w:instrText>
        </w:r>
        <w:r w:rsidR="002A702F">
          <w:rPr>
            <w:rFonts w:hint="cs"/>
            <w:rtl/>
          </w:rPr>
          <w:instrText xml:space="preserve"> _</w:instrText>
        </w:r>
        <w:r w:rsidR="002A702F">
          <w:rPr>
            <w:rFonts w:hint="cs"/>
          </w:rPr>
          <w:instrText>Ref431510530 \h</w:instrText>
        </w:r>
        <w:r w:rsidR="002A702F">
          <w:rPr>
            <w:rtl/>
          </w:rPr>
          <w:instrText xml:space="preserve"> </w:instrText>
        </w:r>
      </w:ins>
      <w:r w:rsidR="002A702F">
        <w:rPr>
          <w:rtl/>
        </w:rPr>
      </w:r>
      <w:r w:rsidR="002A702F">
        <w:rPr>
          <w:rtl/>
        </w:rPr>
        <w:fldChar w:fldCharType="separate"/>
      </w:r>
      <w:ins w:id="1098" w:author="Avionics" w:date="2015-10-08T00:17:00Z">
        <w:r w:rsidR="0080164D">
          <w:rPr>
            <w:rtl/>
          </w:rPr>
          <w:t xml:space="preserve">شکل </w:t>
        </w:r>
        <w:r w:rsidR="0080164D">
          <w:rPr>
            <w:noProof/>
            <w:rtl/>
          </w:rPr>
          <w:t>6</w:t>
        </w:r>
      </w:ins>
      <w:ins w:id="1099" w:author="Windows User" w:date="2015-10-02T00:53:00Z">
        <w:r w:rsidR="002A702F">
          <w:rPr>
            <w:rtl/>
          </w:rPr>
          <w:fldChar w:fldCharType="end"/>
        </w:r>
      </w:ins>
      <w:ins w:id="1100" w:author="Windows User" w:date="2015-10-02T00:06:00Z">
        <w:r>
          <w:rPr>
            <w:rFonts w:hint="cs"/>
            <w:rtl/>
          </w:rPr>
          <w:t xml:space="preserve">). </w:t>
        </w:r>
      </w:ins>
    </w:p>
    <w:p w:rsidR="00C078D8" w:rsidRDefault="0034360A">
      <w:pPr>
        <w:pStyle w:val="ListParagraph"/>
        <w:numPr>
          <w:ilvl w:val="0"/>
          <w:numId w:val="11"/>
        </w:numPr>
        <w:rPr>
          <w:ins w:id="1101" w:author="Windows User" w:date="2015-10-04T00:51:00Z"/>
        </w:rPr>
        <w:pPrChange w:id="1102" w:author="Windows User" w:date="2015-10-02T00:31:00Z">
          <w:pPr/>
        </w:pPrChange>
      </w:pPr>
      <w:ins w:id="1103" w:author="Windows User" w:date="2015-10-02T00:06:00Z">
        <w:r>
          <w:rPr>
            <w:rFonts w:hint="cs"/>
            <w:rtl/>
          </w:rPr>
          <w:t xml:space="preserve">اکنون نوبت اتصال تغذیه بورد است. برای این کار با استفاده از کابل رابط </w:t>
        </w:r>
        <w:r>
          <w:t>MicroUSB</w:t>
        </w:r>
        <w:r>
          <w:rPr>
            <w:rFonts w:hint="cs"/>
            <w:rtl/>
          </w:rPr>
          <w:t xml:space="preserve"> که همراه بورد ارائه شده است، بورد را به یکی از درگاه‌های </w:t>
        </w:r>
        <w:r>
          <w:t>USB</w:t>
        </w:r>
        <w:r>
          <w:rPr>
            <w:rFonts w:hint="cs"/>
            <w:rtl/>
          </w:rPr>
          <w:t xml:space="preserve"> موجود روی کامپیوتر خود متصل نمایید. پس از اتصال تغذیه چراغ </w:t>
        </w:r>
        <w:r>
          <w:t>LED</w:t>
        </w:r>
        <w:r>
          <w:rPr>
            <w:rFonts w:hint="cs"/>
            <w:rtl/>
          </w:rPr>
          <w:t xml:space="preserve"> سبز رنگ </w:t>
        </w:r>
        <w:r>
          <w:t>PWR</w:t>
        </w:r>
        <w:r>
          <w:rPr>
            <w:rFonts w:hint="cs"/>
            <w:rtl/>
          </w:rPr>
          <w:t xml:space="preserve"> روشن می‌شود که نشان‌دهنده‌ی اتصال صحیح تغذیه‌ی بورد است.</w:t>
        </w:r>
      </w:ins>
    </w:p>
    <w:p w:rsidR="00F6781F" w:rsidRDefault="000C759F" w:rsidP="0080164D">
      <w:pPr>
        <w:rPr>
          <w:ins w:id="1104" w:author="Avionics" w:date="2015-10-08T00:04:00Z"/>
        </w:rPr>
      </w:pPr>
      <w:del w:id="1105" w:author="Avionics" w:date="2015-10-08T00:04:00Z">
        <w:r w:rsidDel="000C759F">
          <w:rPr>
            <w:noProof/>
            <w:lang w:bidi="ar-SA"/>
          </w:rPr>
          <mc:AlternateContent>
            <mc:Choice Requires="wpg">
              <w:drawing>
                <wp:anchor distT="0" distB="0" distL="114300" distR="114300" simplePos="0" relativeHeight="251778048" behindDoc="0" locked="0" layoutInCell="1" allowOverlap="1" wp14:anchorId="4460740F" wp14:editId="43513918">
                  <wp:simplePos x="0" y="0"/>
                  <wp:positionH relativeFrom="column">
                    <wp:posOffset>0</wp:posOffset>
                  </wp:positionH>
                  <wp:positionV relativeFrom="paragraph">
                    <wp:posOffset>-4839195</wp:posOffset>
                  </wp:positionV>
                  <wp:extent cx="5931535" cy="858520"/>
                  <wp:effectExtent l="0" t="0" r="12065" b="17780"/>
                  <wp:wrapNone/>
                  <wp:docPr id="94" name="Group 94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931535" cy="858520"/>
                            <a:chOff x="0" y="0"/>
                            <a:chExt cx="5931535" cy="858520"/>
                          </a:xfrm>
                        </wpg:grpSpPr>
                        <wps:wsp>
                          <wps:cNvPr id="93" name="Text Box 93"/>
                          <wps:cNvSpPr txBox="1"/>
                          <wps:spPr>
                            <a:xfrm>
                              <a:off x="0" y="0"/>
                              <a:ext cx="5931535" cy="85852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368A5" w:rsidRPr="006F0E65" w:rsidRDefault="008368A5">
                                <w:pPr>
                                  <w:ind w:left="720"/>
                                  <w:rPr>
                                    <w:i/>
                                    <w:iCs/>
                                  </w:rPr>
                                  <w:pPrChange w:id="1106" w:author="Windows User" w:date="2015-10-08T00:03:00Z">
                                    <w:pPr/>
                                  </w:pPrChange>
                                </w:pPr>
                                <w:del w:id="1107" w:author="Windows User" w:date="2015-10-08T00:03:00Z">
                                  <w:r w:rsidRPr="00DA7B85" w:rsidDel="00902B3A">
                                    <w:rPr>
                                      <w:rFonts w:hint="cs"/>
                                      <w:i/>
                                      <w:iCs/>
                                      <w:rtl/>
                                    </w:rPr>
                                    <w:delText xml:space="preserve">توجه: </w:delText>
                                  </w:r>
                                </w:del>
                                <w:r w:rsidRPr="00DA7B85"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 xml:space="preserve">چنانچه به هر دلیلی این اتفاق نیفتاد و یا حافظه‌ی </w:t>
                                </w:r>
                                <w:r w:rsidRPr="00DA7B85">
                                  <w:rPr>
                                    <w:i/>
                                    <w:iCs/>
                                  </w:rPr>
                                  <w:t>Flash</w:t>
                                </w:r>
                                <w:r w:rsidRPr="00DA7B85"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 xml:space="preserve"> را قبلا پاک کرده‌‌اید میتوانید برنامه‌ی تست</w:t>
                                </w:r>
                                <w:r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 xml:space="preserve"> بورد با نام </w:t>
                                </w:r>
                                <w:r>
                                  <w:rPr>
                                    <w:i/>
                                    <w:iCs/>
                                  </w:rPr>
                                  <w:t>“PosedgeOne_sram_ledpb_test”</w:t>
                                </w:r>
                                <w:r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 xml:space="preserve"> را مجددا از وبسایت پازج، قسمت مستندات محصول، </w:t>
                                </w:r>
                                <w:r w:rsidRPr="00DA7B85"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>دانلود نموده و آن را بر روی بورد پروگرام نمایید (جهت راهنمایی در مورد نحوه‌ی پروگرام کردن</w:t>
                                </w:r>
                                <w:r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 xml:space="preserve"> بورد به ضمیمه-1 مراجعه فرمایید).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98" name="Picture 98" descr="C:\Users\Mahmoud\AppData\Local\Microsoft\Windows\INetCache\Content.Word\240px-Stop_hand_nuvola.svg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27023" y="154379"/>
                              <a:ext cx="451263" cy="451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</a:graphicData>
                  </a:graphic>
                </wp:anchor>
              </w:drawing>
            </mc:Choice>
            <mc:Fallback>
              <w:pict>
                <v:group w14:anchorId="4460740F" id="Group 94" o:spid="_x0000_s1043" style="position:absolute;left:0;text-align:left;margin-left:0;margin-top:-381.05pt;width:467.05pt;height:67.6pt;z-index:251778048;mso-position-horizontal-relative:text;mso-position-vertical-relative:text" coordsize="59315,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">
                  <v:shape id="Text Box 93" o:spid="_x0000_s1044" type="#_x0000_t202" style="position:absolute;width:59315;height:8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" fillcolor="#c3c3c3 [2166]" strokecolor="#a5a5a5 [3206]" strokeweight=".5pt">
                    <v:fill color2="#b6b6b6 [2614]" rotate="t" colors="0 #d2d2d2;.5 #c8c8c8;1 silver" focus="100%" type="gradient">
                      <o:fill v:ext="view" type="gradientUnscaled"/>
                    </v:fill>
                    <v:textbox>
                      <w:txbxContent>
                        <w:p w:rsidR="008368A5" w:rsidRPr="006F0E65" w:rsidRDefault="008368A5">
                          <w:pPr>
                            <w:ind w:left="720"/>
                            <w:rPr>
                              <w:i/>
                              <w:iCs/>
                            </w:rPr>
                            <w:pPrChange w:id="1108" w:author="Windows User" w:date="2015-10-08T00:03:00Z">
                              <w:pPr/>
                            </w:pPrChange>
                          </w:pPr>
                          <w:del w:id="1109" w:author="Windows User" w:date="2015-10-08T00:03:00Z">
                            <w:r w:rsidRPr="00DA7B85" w:rsidDel="00902B3A">
                              <w:rPr>
                                <w:rFonts w:hint="cs"/>
                                <w:i/>
                                <w:iCs/>
                                <w:rtl/>
                              </w:rPr>
                              <w:delText xml:space="preserve">توجه: </w:delText>
                            </w:r>
                          </w:del>
                          <w:r w:rsidRPr="00DA7B85">
                            <w:rPr>
                              <w:rFonts w:hint="cs"/>
                              <w:i/>
                              <w:iCs/>
                              <w:rtl/>
                            </w:rPr>
                            <w:t xml:space="preserve">چنانچه به هر دلیلی این اتفاق نیفتاد و یا حافظه‌ی </w:t>
                          </w:r>
                          <w:r w:rsidRPr="00DA7B85">
                            <w:rPr>
                              <w:i/>
                              <w:iCs/>
                            </w:rPr>
                            <w:t>Flash</w:t>
                          </w:r>
                          <w:r w:rsidRPr="00DA7B85">
                            <w:rPr>
                              <w:rFonts w:hint="cs"/>
                              <w:i/>
                              <w:iCs/>
                              <w:rtl/>
                            </w:rPr>
                            <w:t xml:space="preserve"> را قبلا پاک کرده‌‌اید میتوانید برنامه‌ی تست</w:t>
                          </w:r>
                          <w:r>
                            <w:rPr>
                              <w:rFonts w:hint="cs"/>
                              <w:i/>
                              <w:iCs/>
                              <w:rtl/>
                            </w:rPr>
                            <w:t xml:space="preserve"> بورد با نام </w:t>
                          </w:r>
                          <w:r>
                            <w:rPr>
                              <w:i/>
                              <w:iCs/>
                            </w:rPr>
                            <w:t>“PosedgeOne_sram_ledpb_test”</w:t>
                          </w:r>
                          <w:r>
                            <w:rPr>
                              <w:rFonts w:hint="cs"/>
                              <w:i/>
                              <w:iCs/>
                              <w:rtl/>
                            </w:rPr>
                            <w:t xml:space="preserve"> را مجددا از وبسایت پازج، قسمت مستندات محصول، </w:t>
                          </w:r>
                          <w:r w:rsidRPr="00DA7B85">
                            <w:rPr>
                              <w:rFonts w:hint="cs"/>
                              <w:i/>
                              <w:iCs/>
                              <w:rtl/>
                            </w:rPr>
                            <w:t>دانلود نموده و آن را بر روی بورد پروگرام نمایید (جهت راهنمایی در مورد نحوه‌ی پروگرام کردن</w:t>
                          </w:r>
                          <w:r>
                            <w:rPr>
                              <w:rFonts w:hint="cs"/>
                              <w:i/>
                              <w:iCs/>
                              <w:rtl/>
                            </w:rPr>
                            <w:t xml:space="preserve"> بورد به ضمیمه-1 مراجعه فرمایید).</w:t>
                          </w:r>
                        </w:p>
                      </w:txbxContent>
                    </v:textbox>
                  </v:shape>
                  <v:shape id="Picture 98" o:spid="_x0000_s1045" type="#_x0000_t75" style="position:absolute;left:54270;top:1543;width:4512;height:4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">
                    <v:imagedata r:id="rId23" o:title="240px-Stop_hand_nuvola.svg"/>
                    <v:path arrowok="t"/>
                  </v:shape>
                </v:group>
              </w:pict>
            </mc:Fallback>
          </mc:AlternateContent>
        </w:r>
      </w:del>
      <w:ins w:id="1110" w:author="Windows User" w:date="2015-10-02T00:30:00Z">
        <w:r w:rsidR="00F6781F">
          <w:rPr>
            <w:rFonts w:hint="cs"/>
            <w:rtl/>
          </w:rPr>
          <w:t xml:space="preserve">پس از اتصال تغذیه، چنانچه برنامه‌ای درون حافظه‌ی </w:t>
        </w:r>
        <w:r w:rsidR="00F6781F">
          <w:t>Flash</w:t>
        </w:r>
        <w:r w:rsidR="00F6781F">
          <w:rPr>
            <w:rFonts w:hint="cs"/>
            <w:rtl/>
          </w:rPr>
          <w:t xml:space="preserve"> باشد بصورت اتوماتیک </w:t>
        </w:r>
        <w:r w:rsidR="00F6781F">
          <w:t>FPGA</w:t>
        </w:r>
        <w:r w:rsidR="00F6781F">
          <w:rPr>
            <w:rFonts w:hint="cs"/>
            <w:rtl/>
          </w:rPr>
          <w:t xml:space="preserve"> با استفاده از آن برنامه ریزی </w:t>
        </w:r>
      </w:ins>
      <w:ins w:id="1111" w:author="Windows User" w:date="2015-10-02T00:31:00Z">
        <w:r w:rsidR="00F6781F">
          <w:rPr>
            <w:rFonts w:hint="cs"/>
            <w:rtl/>
          </w:rPr>
          <w:t>شده</w:t>
        </w:r>
      </w:ins>
      <w:ins w:id="1112" w:author="Windows User" w:date="2015-10-02T00:30:00Z">
        <w:r w:rsidR="00F6781F">
          <w:rPr>
            <w:rFonts w:hint="cs"/>
            <w:rtl/>
          </w:rPr>
          <w:t xml:space="preserve"> و در پایان چراغ </w:t>
        </w:r>
        <w:r w:rsidR="00F6781F">
          <w:t>LED</w:t>
        </w:r>
        <w:r w:rsidR="00F6781F">
          <w:rPr>
            <w:rFonts w:hint="cs"/>
            <w:rtl/>
          </w:rPr>
          <w:t xml:space="preserve"> آبی رنگ </w:t>
        </w:r>
        <w:r w:rsidR="00F6781F">
          <w:t>DONE</w:t>
        </w:r>
        <w:r w:rsidR="00F6781F">
          <w:rPr>
            <w:rFonts w:hint="cs"/>
            <w:rtl/>
          </w:rPr>
          <w:t xml:space="preserve"> روشن می‌شود. همانطور که گفته شد بورد پازج بصورت پیش فرض حاوی برنامه جهت تست بورد است و لذا انتظار داریم پس از اتصال تغذیه،  علاوه بر </w:t>
        </w:r>
        <w:r w:rsidR="00F6781F">
          <w:t>LED</w:t>
        </w:r>
        <w:r w:rsidR="00F6781F">
          <w:rPr>
            <w:rFonts w:hint="cs"/>
            <w:rtl/>
          </w:rPr>
          <w:t xml:space="preserve"> سبز رنگ </w:t>
        </w:r>
        <w:r w:rsidR="00F6781F">
          <w:t>PWR</w:t>
        </w:r>
        <w:r w:rsidR="00F6781F">
          <w:rPr>
            <w:rFonts w:hint="cs"/>
            <w:rtl/>
          </w:rPr>
          <w:t xml:space="preserve">، </w:t>
        </w:r>
        <w:r w:rsidR="00F6781F">
          <w:t>LED</w:t>
        </w:r>
        <w:r w:rsidR="00F6781F">
          <w:rPr>
            <w:rFonts w:hint="cs"/>
            <w:rtl/>
          </w:rPr>
          <w:t xml:space="preserve"> آبی رنگ نیز روشن شود. </w:t>
        </w:r>
      </w:ins>
    </w:p>
    <w:p w:rsidR="000C759F" w:rsidRDefault="000C759F">
      <w:pPr>
        <w:rPr>
          <w:ins w:id="1113" w:author="Avionics" w:date="2015-10-08T00:04:00Z"/>
        </w:rPr>
        <w:pPrChange w:id="1114" w:author="Avionics" w:date="2015-10-08T00:04:00Z">
          <w:pPr/>
        </w:pPrChange>
      </w:pPr>
    </w:p>
    <w:p w:rsidR="000C759F" w:rsidRDefault="000C759F">
      <w:pPr>
        <w:rPr>
          <w:ins w:id="1115" w:author="Windows User" w:date="2015-10-02T00:30:00Z"/>
          <w:rtl/>
        </w:rPr>
        <w:pPrChange w:id="1116" w:author="Avionics" w:date="2015-10-08T00:04:00Z">
          <w:pPr/>
        </w:pPrChange>
      </w:pPr>
      <w:ins w:id="1117" w:author="Avionics" w:date="2015-10-08T00:04:00Z">
        <w:r>
          <w:rPr>
            <w:noProof/>
            <w:lang w:bidi="ar-SA"/>
          </w:rPr>
          <mc:AlternateContent>
            <mc:Choice Requires="wpg">
              <w:drawing>
                <wp:inline distT="0" distB="0" distL="0" distR="0">
                  <wp:extent cx="5931535" cy="858520"/>
                  <wp:effectExtent l="0" t="0" r="12065" b="17780"/>
                  <wp:docPr id="95" name="Group 95"/>
                  <wp:cNvGraphicFramePr/>
                  <a:graphic xmlns:a="http://schemas.openxmlformats.org/drawingml/2006/main">
                    <a:graphicData uri="http://schemas.microsoft.com/office/word/2010/wordprocessingGroup">
                      <wpg:wgp>
                        <wpg:cNvGrpSpPr/>
                        <wpg:grpSpPr>
                          <a:xfrm>
                            <a:off x="0" y="0"/>
                            <a:ext cx="5931535" cy="858520"/>
                            <a:chOff x="0" y="0"/>
                            <a:chExt cx="5931535" cy="858520"/>
                          </a:xfrm>
                        </wpg:grpSpPr>
                        <wps:wsp>
                          <wps:cNvPr id="106" name="Text Box 106"/>
                          <wps:cNvSpPr txBox="1"/>
                          <wps:spPr>
                            <a:xfrm>
                              <a:off x="0" y="0"/>
                              <a:ext cx="5931535" cy="858520"/>
                            </a:xfrm>
                            <a:prstGeom prst="rect">
                              <a:avLst/>
                            </a:prstGeom>
                            <a:ln/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368A5" w:rsidRPr="006F0E65" w:rsidRDefault="008368A5">
                                <w:pPr>
                                  <w:ind w:left="720"/>
                                  <w:rPr>
                                    <w:i/>
                                    <w:iCs/>
                                  </w:rPr>
                                  <w:pPrChange w:id="1118" w:author="Windows User" w:date="2015-10-08T00:03:00Z">
                                    <w:pPr/>
                                  </w:pPrChange>
                                </w:pPr>
                                <w:del w:id="1119" w:author="Windows User" w:date="2015-10-08T00:03:00Z">
                                  <w:r w:rsidRPr="00DA7B85" w:rsidDel="00902B3A">
                                    <w:rPr>
                                      <w:rFonts w:hint="cs"/>
                                      <w:i/>
                                      <w:iCs/>
                                      <w:rtl/>
                                    </w:rPr>
                                    <w:delText xml:space="preserve">توجه: </w:delText>
                                  </w:r>
                                </w:del>
                                <w:r w:rsidRPr="00DA7B85"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 xml:space="preserve">چنانچه به هر دلیلی این اتفاق نیفتاد و یا حافظه‌ی </w:t>
                                </w:r>
                                <w:r w:rsidRPr="00DA7B85">
                                  <w:rPr>
                                    <w:i/>
                                    <w:iCs/>
                                  </w:rPr>
                                  <w:t>Flash</w:t>
                                </w:r>
                                <w:r w:rsidRPr="00DA7B85"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 xml:space="preserve"> را قبلا پاک کرده‌‌اید میتوانید برنامه‌ی تست</w:t>
                                </w:r>
                                <w:r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 xml:space="preserve"> بورد با نام </w:t>
                                </w:r>
                                <w:r>
                                  <w:rPr>
                                    <w:i/>
                                    <w:iCs/>
                                  </w:rPr>
                                  <w:t>“PosedgeOne_sram_ledpb_test”</w:t>
                                </w:r>
                                <w:r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 xml:space="preserve"> را مجددا از وبسایت پازج، قسمت مستندات محصول، </w:t>
                                </w:r>
                                <w:r w:rsidRPr="00DA7B85"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>دانلود نموده و آن را بر روی بورد پروگرام نمایید (جهت راهنمایی در مورد نحوه‌ی پروگرام کردن</w:t>
                                </w:r>
                                <w:r>
                                  <w:rPr>
                                    <w:rFonts w:hint="cs"/>
                                    <w:i/>
                                    <w:iCs/>
                                    <w:rtl/>
                                  </w:rPr>
                                  <w:t xml:space="preserve"> بورد به ضمیمه-1 مراجعه فرمایید).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pic:pic xmlns:pic="http://schemas.openxmlformats.org/drawingml/2006/picture">
                          <pic:nvPicPr>
                            <pic:cNvPr id="107" name="Picture 107" descr="C:\Users\Mahmoud\AppData\Local\Microsoft\Windows\INetCache\Content.Word\240px-Stop_hand_nuvola.svg.png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5427023" y="154379"/>
                              <a:ext cx="451263" cy="451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</wpg:wgp>
                    </a:graphicData>
                  </a:graphic>
                </wp:inline>
              </w:drawing>
            </mc:Choice>
            <mc:Fallback>
              <w:pict>
                <v:group id="Group 95" o:spid="_x0000_s1046" style="width:467.05pt;height:67.6pt;mso-position-horizontal-relative:char;mso-position-vertical-relative:line" coordsize="59315,8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">
                  <v:shape id="Text Box 106" o:spid="_x0000_s1047" type="#_x0000_t202" style="position:absolute;width:59315;height:85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" fillcolor="#c3c3c3 [2166]" strokecolor="#a5a5a5 [3206]" strokeweight=".5pt">
                    <v:fill color2="#b6b6b6 [2614]" rotate="t" colors="0 #d2d2d2;.5 #c8c8c8;1 silver" focus="100%" type="gradient">
                      <o:fill v:ext="view" type="gradientUnscaled"/>
                    </v:fill>
                    <v:textbox>
                      <w:txbxContent>
                        <w:p w:rsidR="008368A5" w:rsidRPr="006F0E65" w:rsidRDefault="008368A5">
                          <w:pPr>
                            <w:ind w:left="720"/>
                            <w:rPr>
                              <w:i/>
                              <w:iCs/>
                            </w:rPr>
                            <w:pPrChange w:id="1120" w:author="Windows User" w:date="2015-10-08T00:03:00Z">
                              <w:pPr/>
                            </w:pPrChange>
                          </w:pPr>
                          <w:del w:id="1121" w:author="Windows User" w:date="2015-10-08T00:03:00Z">
                            <w:r w:rsidRPr="00DA7B85" w:rsidDel="00902B3A">
                              <w:rPr>
                                <w:rFonts w:hint="cs"/>
                                <w:i/>
                                <w:iCs/>
                                <w:rtl/>
                              </w:rPr>
                              <w:delText xml:space="preserve">توجه: </w:delText>
                            </w:r>
                          </w:del>
                          <w:r w:rsidRPr="00DA7B85">
                            <w:rPr>
                              <w:rFonts w:hint="cs"/>
                              <w:i/>
                              <w:iCs/>
                              <w:rtl/>
                            </w:rPr>
                            <w:t xml:space="preserve">چنانچه به هر دلیلی این اتفاق نیفتاد و یا حافظه‌ی </w:t>
                          </w:r>
                          <w:r w:rsidRPr="00DA7B85">
                            <w:rPr>
                              <w:i/>
                              <w:iCs/>
                            </w:rPr>
                            <w:t>Flash</w:t>
                          </w:r>
                          <w:r w:rsidRPr="00DA7B85">
                            <w:rPr>
                              <w:rFonts w:hint="cs"/>
                              <w:i/>
                              <w:iCs/>
                              <w:rtl/>
                            </w:rPr>
                            <w:t xml:space="preserve"> را قبلا پاک کرده‌‌اید میتوانید برنامه‌ی تست</w:t>
                          </w:r>
                          <w:r>
                            <w:rPr>
                              <w:rFonts w:hint="cs"/>
                              <w:i/>
                              <w:iCs/>
                              <w:rtl/>
                            </w:rPr>
                            <w:t xml:space="preserve"> بورد با نام </w:t>
                          </w:r>
                          <w:r>
                            <w:rPr>
                              <w:i/>
                              <w:iCs/>
                            </w:rPr>
                            <w:t>“PosedgeOne_sram_ledpb_test”</w:t>
                          </w:r>
                          <w:r>
                            <w:rPr>
                              <w:rFonts w:hint="cs"/>
                              <w:i/>
                              <w:iCs/>
                              <w:rtl/>
                            </w:rPr>
                            <w:t xml:space="preserve"> را مجددا از وبسایت پازج، قسمت مستندات محصول، </w:t>
                          </w:r>
                          <w:r w:rsidRPr="00DA7B85">
                            <w:rPr>
                              <w:rFonts w:hint="cs"/>
                              <w:i/>
                              <w:iCs/>
                              <w:rtl/>
                            </w:rPr>
                            <w:t>دانلود نموده و آن را بر روی بورد پروگرام نمایید (جهت راهنمایی در مورد نحوه‌ی پروگرام کردن</w:t>
                          </w:r>
                          <w:r>
                            <w:rPr>
                              <w:rFonts w:hint="cs"/>
                              <w:i/>
                              <w:iCs/>
                              <w:rtl/>
                            </w:rPr>
                            <w:t xml:space="preserve"> بورد به ضمیمه-1 مراجعه فرمایید).</w:t>
                          </w:r>
                        </w:p>
                      </w:txbxContent>
                    </v:textbox>
                  </v:shape>
                  <v:shape id="Picture 107" o:spid="_x0000_s1048" type="#_x0000_t75" style="position:absolute;left:54270;top:1543;width:4512;height:45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">
                    <v:imagedata r:id="rId23" o:title="240px-Stop_hand_nuvola.svg"/>
                    <v:path arrowok="t"/>
                  </v:shape>
                  <w10:anchorlock/>
                </v:group>
              </w:pict>
            </mc:Fallback>
          </mc:AlternateContent>
        </w:r>
      </w:ins>
    </w:p>
    <w:p w:rsidR="000C759F" w:rsidRDefault="000C759F">
      <w:pPr>
        <w:bidi w:val="0"/>
        <w:jc w:val="left"/>
        <w:rPr>
          <w:ins w:id="1122" w:author="Avionics" w:date="2015-10-08T00:04:00Z"/>
          <w:rFonts w:asciiTheme="majorBidi" w:eastAsiaTheme="majorEastAsia" w:hAnsiTheme="majorBidi" w:cs="B Titr"/>
          <w:sz w:val="24"/>
          <w:rtl/>
        </w:rPr>
      </w:pPr>
      <w:bookmarkStart w:id="1123" w:name="_Toc432030602"/>
      <w:ins w:id="1124" w:author="Avionics" w:date="2015-10-08T00:04:00Z">
        <w:r>
          <w:rPr>
            <w:rtl/>
          </w:rPr>
          <w:br w:type="page"/>
        </w:r>
      </w:ins>
    </w:p>
    <w:p w:rsidR="00B17469" w:rsidRDefault="00B17469">
      <w:pPr>
        <w:pStyle w:val="Heading2"/>
        <w:rPr>
          <w:ins w:id="1125" w:author="Windows User" w:date="2015-10-08T00:04:00Z"/>
        </w:rPr>
        <w:pPrChange w:id="1126" w:author="Windows User" w:date="2015-10-07T22:33:00Z">
          <w:pPr/>
        </w:pPrChange>
      </w:pPr>
      <w:ins w:id="1127" w:author="Windows User" w:date="2015-10-07T21:48:00Z">
        <w:r>
          <w:rPr>
            <w:rFonts w:hint="cs"/>
            <w:rtl/>
          </w:rPr>
          <w:lastRenderedPageBreak/>
          <w:t xml:space="preserve">تست پروگرامر و </w:t>
        </w:r>
      </w:ins>
      <w:ins w:id="1128" w:author="Windows User" w:date="2015-10-07T22:33:00Z">
        <w:r w:rsidR="00C25298">
          <w:rPr>
            <w:rFonts w:hint="cs"/>
            <w:rtl/>
          </w:rPr>
          <w:t>اطمینان از نصب درایور لازم</w:t>
        </w:r>
      </w:ins>
      <w:bookmarkEnd w:id="1123"/>
    </w:p>
    <w:p w:rsidR="00800714" w:rsidRDefault="0078710B" w:rsidP="00C7370B">
      <w:pPr>
        <w:rPr>
          <w:ins w:id="1129" w:author="Windows User" w:date="2015-10-07T22:50:00Z"/>
          <w:rtl/>
        </w:rPr>
      </w:pPr>
      <w:ins w:id="1130" w:author="Windows User" w:date="2015-10-07T22:55:00Z">
        <w:r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764736" behindDoc="0" locked="0" layoutInCell="1" allowOverlap="1" wp14:anchorId="0987AF12" wp14:editId="3553F738">
                  <wp:simplePos x="0" y="0"/>
                  <wp:positionH relativeFrom="column">
                    <wp:posOffset>264160</wp:posOffset>
                  </wp:positionH>
                  <wp:positionV relativeFrom="paragraph">
                    <wp:posOffset>5148580</wp:posOffset>
                  </wp:positionV>
                  <wp:extent cx="5415280" cy="635"/>
                  <wp:effectExtent l="0" t="0" r="0" b="0"/>
                  <wp:wrapTopAndBottom/>
                  <wp:docPr id="87" name="Text Box 87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415280" cy="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368A5" w:rsidRPr="00564755" w:rsidRDefault="008368A5">
                              <w:pPr>
                                <w:pStyle w:val="Caption"/>
                                <w:rPr>
                                  <w:i/>
                                  <w:iCs/>
                                  <w:noProof/>
                                </w:rPr>
                                <w:pPrChange w:id="1131" w:author="Windows User" w:date="2015-10-07T22:55:00Z">
                                  <w:pPr/>
                                </w:pPrChange>
                              </w:pPr>
                              <w:bookmarkStart w:id="1132" w:name="_Ref432021984"/>
                              <w:ins w:id="1133" w:author="Windows User" w:date="2015-10-07T22:55:00Z">
                                <w:r>
                                  <w:rPr>
                                    <w:rtl/>
                                  </w:rPr>
                                  <w:t xml:space="preserve">شکل </w:t>
                                </w:r>
                                <w:r>
                                  <w:rPr>
                                    <w:rtl/>
                                  </w:rPr>
                                  <w:fldChar w:fldCharType="begin"/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  <w:r>
                                  <w:instrText>SEQ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شکل \* </w:instrText>
                                </w:r>
                                <w:r>
                                  <w:instrText>ARABIC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</w:ins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ins w:id="1134" w:author="Avionics" w:date="2015-10-08T00:17:00Z">
                                <w:r w:rsidR="0080164D">
                                  <w:rPr>
                                    <w:noProof/>
                                    <w:rtl/>
                                  </w:rPr>
                                  <w:t>7</w:t>
                                </w:r>
                              </w:ins>
                              <w:ins w:id="1135" w:author="Windows User" w:date="2015-10-07T22:55:00Z">
                                <w:r>
                                  <w:rPr>
                                    <w:rtl/>
                                  </w:rPr>
                                  <w:fldChar w:fldCharType="end"/>
                                </w:r>
                                <w:bookmarkEnd w:id="1132"/>
                                <w:r>
                                  <w:rPr>
                                    <w:rFonts w:hint="cs"/>
                                    <w:rtl/>
                                  </w:rPr>
                                  <w:t>: نحوه‌ی شناسایی صحیح بورد توسط سیستم‌عامل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0987AF12" id="Text Box 87" o:spid="_x0000_s1049" type="#_x0000_t202" style="position:absolute;left:0;text-align:left;margin-left:20.8pt;margin-top:405.4pt;width:426.4pt;height:.0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" stroked="f">
                  <v:textbox style="mso-fit-shape-to-text:t" inset="0,0,0,0">
                    <w:txbxContent>
                      <w:p w:rsidR="008368A5" w:rsidRPr="00564755" w:rsidRDefault="008368A5">
                        <w:pPr>
                          <w:pStyle w:val="Caption"/>
                          <w:rPr>
                            <w:i/>
                            <w:iCs/>
                            <w:noProof/>
                          </w:rPr>
                          <w:pPrChange w:id="1136" w:author="Windows User" w:date="2015-10-07T22:55:00Z">
                            <w:pPr/>
                          </w:pPrChange>
                        </w:pPr>
                        <w:bookmarkStart w:id="1137" w:name="_Ref432021984"/>
                        <w:ins w:id="1138" w:author="Windows User" w:date="2015-10-07T22:55:00Z">
                          <w:r>
                            <w:rPr>
                              <w:rtl/>
                            </w:rPr>
                            <w:t xml:space="preserve">شکل </w:t>
                          </w:r>
                          <w:r>
                            <w:rPr>
                              <w:rtl/>
                            </w:rPr>
                            <w:fldChar w:fldCharType="begin"/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  <w:r>
                            <w:instrText>SEQ</w:instrText>
                          </w:r>
                          <w:r>
                            <w:rPr>
                              <w:rtl/>
                            </w:rPr>
                            <w:instrText xml:space="preserve"> شکل \* </w:instrText>
                          </w:r>
                          <w:r>
                            <w:instrText>ARABIC</w:instrText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</w:ins>
                        <w:r>
                          <w:rPr>
                            <w:rtl/>
                          </w:rPr>
                          <w:fldChar w:fldCharType="separate"/>
                        </w:r>
                        <w:ins w:id="1139" w:author="Avionics" w:date="2015-10-08T00:17:00Z">
                          <w:r w:rsidR="0080164D">
                            <w:rPr>
                              <w:noProof/>
                              <w:rtl/>
                            </w:rPr>
                            <w:t>7</w:t>
                          </w:r>
                        </w:ins>
                        <w:ins w:id="1140" w:author="Windows User" w:date="2015-10-07T22:55:00Z">
                          <w:r>
                            <w:rPr>
                              <w:rtl/>
                            </w:rPr>
                            <w:fldChar w:fldCharType="end"/>
                          </w:r>
                          <w:bookmarkEnd w:id="1137"/>
                          <w:r>
                            <w:rPr>
                              <w:rFonts w:hint="cs"/>
                              <w:rtl/>
                            </w:rPr>
                            <w:t>: نحوه‌ی شناسایی صحیح بورد توسط سیستم‌عامل</w:t>
                          </w:r>
                        </w:ins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</w:ins>
      <w:ins w:id="1141" w:author="Windows User" w:date="2015-10-07T22:51:00Z">
        <w:r>
          <w:rPr>
            <w:i/>
            <w:iCs/>
            <w:noProof/>
            <w:lang w:bidi="ar-SA"/>
            <w:rPrChange w:id="1142">
              <w:rPr>
                <w:noProof/>
                <w:lang w:bidi="ar-SA"/>
              </w:rPr>
            </w:rPrChange>
          </w:rPr>
          <w:drawing>
            <wp:anchor distT="0" distB="0" distL="114300" distR="114300" simplePos="0" relativeHeight="251761664" behindDoc="0" locked="0" layoutInCell="1" allowOverlap="1" wp14:anchorId="235511F3" wp14:editId="119E5B04">
              <wp:simplePos x="0" y="0"/>
              <wp:positionH relativeFrom="margin">
                <wp:posOffset>158750</wp:posOffset>
              </wp:positionH>
              <wp:positionV relativeFrom="paragraph">
                <wp:posOffset>1148723</wp:posOffset>
              </wp:positionV>
              <wp:extent cx="5415280" cy="3942715"/>
              <wp:effectExtent l="0" t="0" r="0" b="635"/>
              <wp:wrapTopAndBottom/>
              <wp:docPr id="85" name="Picture 85" descr="C:\Users\Mahmoud\AppData\Local\Microsoft\Windows\INetCache\Content.Word\2015-10-07 22_15_09-Device Manager.png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3" descr="C:\Users\Mahmoud\AppData\Local\Microsoft\Windows\INetCache\Content.Word\2015-10-07 22_15_09-Device Manager.png"/>
                      <pic:cNvPicPr>
                        <a:picLocks noChangeAspect="1" noChangeArrowheads="1"/>
                      </pic:cNvPicPr>
                    </pic:nvPicPr>
                    <pic:blipFill>
                      <a:blip r:embed="rId2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415280" cy="39427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1143" w:author="Windows User" w:date="2015-10-07T21:54:00Z">
        <w:r w:rsidR="0076404B">
          <w:rPr>
            <w:rFonts w:hint="cs"/>
            <w:rtl/>
          </w:rPr>
          <w:t xml:space="preserve">قبل از انجام تست پروگرامر لازم است از نصب بودن درایورهای لازم جهت شناخت پروگرامر مطمئن شوید. </w:t>
        </w:r>
      </w:ins>
      <w:ins w:id="1144" w:author="Windows User" w:date="2015-10-07T21:55:00Z">
        <w:r w:rsidR="0076404B">
          <w:rPr>
            <w:rFonts w:hint="cs"/>
            <w:rtl/>
          </w:rPr>
          <w:t xml:space="preserve">در صورتی که در هنگام نصب </w:t>
        </w:r>
        <w:r w:rsidR="0076404B">
          <w:t xml:space="preserve">ISE </w:t>
        </w:r>
      </w:ins>
      <w:ins w:id="1145" w:author="Windows User" w:date="2015-10-07T22:01:00Z">
        <w:r w:rsidR="0076404B">
          <w:rPr>
            <w:rFonts w:hint="cs"/>
            <w:rtl/>
          </w:rPr>
          <w:t xml:space="preserve"> تیک گزینه‌ی نصب درایورها را زده‌ باشید، کلیه‌ی درایورهای لازم بصورت اتوماتیک نصب شده‌اند و نیاز ب</w:t>
        </w:r>
        <w:r w:rsidR="009E7F37">
          <w:rPr>
            <w:rFonts w:hint="cs"/>
            <w:rtl/>
          </w:rPr>
          <w:t>ه نصب هیچ درایور اضافه‌ای نداری</w:t>
        </w:r>
      </w:ins>
      <w:ins w:id="1146" w:author="Windows User" w:date="2015-10-07T22:06:00Z">
        <w:r w:rsidR="009E7F37">
          <w:rPr>
            <w:rFonts w:hint="cs"/>
            <w:rtl/>
          </w:rPr>
          <w:t xml:space="preserve">د. در این حالت با گشودن برگه‌ی </w:t>
        </w:r>
        <w:r w:rsidR="009E7F37">
          <w:t>Device Manager</w:t>
        </w:r>
      </w:ins>
      <w:ins w:id="1147" w:author="Windows User" w:date="2015-10-07T22:16:00Z">
        <w:r w:rsidR="00800714">
          <w:rPr>
            <w:rFonts w:hint="cs"/>
            <w:rtl/>
          </w:rPr>
          <w:t xml:space="preserve">، زیر عبارت </w:t>
        </w:r>
        <w:r w:rsidR="00800714">
          <w:t>Universal Serial Bus Controllers</w:t>
        </w:r>
      </w:ins>
      <w:ins w:id="1148" w:author="Windows User" w:date="2015-10-07T22:17:00Z">
        <w:r w:rsidR="00800714">
          <w:rPr>
            <w:rFonts w:hint="cs"/>
            <w:rtl/>
          </w:rPr>
          <w:t xml:space="preserve"> دو </w:t>
        </w:r>
      </w:ins>
      <w:ins w:id="1149" w:author="Windows User" w:date="2015-10-07T22:19:00Z">
        <w:r w:rsidR="00800714">
          <w:rPr>
            <w:rFonts w:hint="cs"/>
            <w:rtl/>
          </w:rPr>
          <w:t>وسیله (</w:t>
        </w:r>
        <w:r w:rsidR="00800714">
          <w:t>Device</w:t>
        </w:r>
        <w:r w:rsidR="00800714">
          <w:rPr>
            <w:rFonts w:hint="cs"/>
            <w:rtl/>
          </w:rPr>
          <w:t>)</w:t>
        </w:r>
      </w:ins>
      <w:ins w:id="1150" w:author="Windows User" w:date="2015-10-07T22:17:00Z">
        <w:r w:rsidR="00800714">
          <w:rPr>
            <w:rFonts w:hint="cs"/>
            <w:rtl/>
          </w:rPr>
          <w:t xml:space="preserve"> جدید به نام‌های </w:t>
        </w:r>
        <w:r w:rsidR="00800714">
          <w:t>USB Serial Converter A</w:t>
        </w:r>
        <w:r w:rsidR="00800714">
          <w:rPr>
            <w:rFonts w:hint="cs"/>
            <w:rtl/>
          </w:rPr>
          <w:t xml:space="preserve"> و </w:t>
        </w:r>
        <w:r w:rsidR="00800714">
          <w:t>USB Serial Converter B</w:t>
        </w:r>
        <w:r w:rsidR="00800714">
          <w:rPr>
            <w:rFonts w:hint="cs"/>
            <w:rtl/>
          </w:rPr>
          <w:t xml:space="preserve"> قابل مشاهده است (</w:t>
        </w:r>
      </w:ins>
      <w:ins w:id="1151" w:author="Windows User" w:date="2015-10-07T22:57:00Z">
        <w:r w:rsidR="00434BA9">
          <w:rPr>
            <w:rtl/>
          </w:rPr>
          <w:fldChar w:fldCharType="begin"/>
        </w:r>
        <w:r w:rsidR="00434BA9">
          <w:rPr>
            <w:rtl/>
          </w:rPr>
          <w:instrText xml:space="preserve"> </w:instrText>
        </w:r>
        <w:r w:rsidR="00434BA9">
          <w:rPr>
            <w:rFonts w:hint="cs"/>
          </w:rPr>
          <w:instrText>REF</w:instrText>
        </w:r>
        <w:r w:rsidR="00434BA9">
          <w:rPr>
            <w:rFonts w:hint="cs"/>
            <w:rtl/>
          </w:rPr>
          <w:instrText xml:space="preserve"> _</w:instrText>
        </w:r>
        <w:r w:rsidR="00434BA9">
          <w:rPr>
            <w:rFonts w:hint="cs"/>
          </w:rPr>
          <w:instrText>Ref432021984 \h</w:instrText>
        </w:r>
        <w:r w:rsidR="00434BA9">
          <w:rPr>
            <w:rtl/>
          </w:rPr>
          <w:instrText xml:space="preserve"> </w:instrText>
        </w:r>
      </w:ins>
      <w:r w:rsidR="00434BA9">
        <w:rPr>
          <w:rtl/>
        </w:rPr>
      </w:r>
      <w:r w:rsidR="00434BA9">
        <w:rPr>
          <w:rtl/>
        </w:rPr>
        <w:fldChar w:fldCharType="separate"/>
      </w:r>
      <w:ins w:id="1152" w:author="Avionics" w:date="2015-10-08T00:17:00Z">
        <w:r w:rsidR="0080164D">
          <w:rPr>
            <w:rtl/>
          </w:rPr>
          <w:t xml:space="preserve">شکل </w:t>
        </w:r>
        <w:r w:rsidR="0080164D">
          <w:rPr>
            <w:noProof/>
            <w:rtl/>
          </w:rPr>
          <w:t>7</w:t>
        </w:r>
      </w:ins>
      <w:ins w:id="1153" w:author="Windows User" w:date="2015-10-07T22:57:00Z">
        <w:r w:rsidR="00434BA9">
          <w:rPr>
            <w:rtl/>
          </w:rPr>
          <w:fldChar w:fldCharType="end"/>
        </w:r>
        <w:r w:rsidR="00434BA9">
          <w:rPr>
            <w:rFonts w:hint="cs"/>
            <w:rtl/>
          </w:rPr>
          <w:t>).</w:t>
        </w:r>
      </w:ins>
      <w:ins w:id="1154" w:author="Windows User" w:date="2015-10-07T22:01:00Z">
        <w:r w:rsidR="0076404B">
          <w:rPr>
            <w:rFonts w:hint="cs"/>
            <w:rtl/>
          </w:rPr>
          <w:t xml:space="preserve"> </w:t>
        </w:r>
      </w:ins>
    </w:p>
    <w:p w:rsidR="008B0FEB" w:rsidRDefault="0076404B" w:rsidP="00C7370B">
      <w:pPr>
        <w:rPr>
          <w:ins w:id="1155" w:author="Windows User" w:date="2015-10-07T22:25:00Z"/>
          <w:rtl/>
        </w:rPr>
      </w:pPr>
      <w:ins w:id="1156" w:author="Windows User" w:date="2015-10-07T22:01:00Z">
        <w:r>
          <w:rPr>
            <w:rFonts w:hint="cs"/>
            <w:rtl/>
          </w:rPr>
          <w:t xml:space="preserve">اما </w:t>
        </w:r>
      </w:ins>
      <w:ins w:id="1157" w:author="Windows User" w:date="2015-10-07T22:04:00Z">
        <w:r>
          <w:rPr>
            <w:rFonts w:hint="cs"/>
            <w:rtl/>
          </w:rPr>
          <w:t xml:space="preserve">چنانچه </w:t>
        </w:r>
      </w:ins>
      <w:ins w:id="1158" w:author="Windows User" w:date="2015-10-07T22:18:00Z">
        <w:r w:rsidR="00800714">
          <w:rPr>
            <w:rFonts w:hint="cs"/>
            <w:rtl/>
          </w:rPr>
          <w:t xml:space="preserve">به هر دلیلی درایورها به طور صحیح نصب نشده باشند، در برگه‌ی </w:t>
        </w:r>
        <w:r w:rsidR="00800714">
          <w:t>Device Manager</w:t>
        </w:r>
        <w:r w:rsidR="00800714">
          <w:rPr>
            <w:rFonts w:hint="cs"/>
            <w:rtl/>
          </w:rPr>
          <w:t xml:space="preserve"> به جای عبارات قبلی</w:t>
        </w:r>
      </w:ins>
      <w:ins w:id="1159" w:author="Windows User" w:date="2015-10-07T22:19:00Z">
        <w:r w:rsidR="00800714">
          <w:rPr>
            <w:rFonts w:hint="cs"/>
            <w:rtl/>
          </w:rPr>
          <w:t xml:space="preserve">، دو وسیله‌ی ناشناخته با عنوان </w:t>
        </w:r>
      </w:ins>
      <w:ins w:id="1160" w:author="Windows User" w:date="2015-10-07T22:20:00Z">
        <w:r w:rsidR="00800714">
          <w:t>Digilent Adept USB Device</w:t>
        </w:r>
        <w:r w:rsidR="00800714">
          <w:rPr>
            <w:rFonts w:hint="cs"/>
            <w:rtl/>
          </w:rPr>
          <w:t xml:space="preserve"> ظاهر می‌شوند (</w:t>
        </w:r>
      </w:ins>
      <w:ins w:id="1161" w:author="Windows User" w:date="2015-10-07T22:56:00Z">
        <w:r w:rsidR="00001F4A">
          <w:rPr>
            <w:rtl/>
          </w:rPr>
          <w:fldChar w:fldCharType="begin"/>
        </w:r>
        <w:r w:rsidR="00001F4A">
          <w:rPr>
            <w:rtl/>
          </w:rPr>
          <w:instrText xml:space="preserve"> </w:instrText>
        </w:r>
        <w:r w:rsidR="00001F4A">
          <w:rPr>
            <w:rFonts w:hint="cs"/>
          </w:rPr>
          <w:instrText>REF</w:instrText>
        </w:r>
        <w:r w:rsidR="00001F4A">
          <w:rPr>
            <w:rFonts w:hint="cs"/>
            <w:rtl/>
          </w:rPr>
          <w:instrText xml:space="preserve"> _</w:instrText>
        </w:r>
        <w:r w:rsidR="00001F4A">
          <w:rPr>
            <w:rFonts w:hint="cs"/>
          </w:rPr>
          <w:instrText>Ref432021944 \h</w:instrText>
        </w:r>
        <w:r w:rsidR="00001F4A">
          <w:rPr>
            <w:rtl/>
          </w:rPr>
          <w:instrText xml:space="preserve"> </w:instrText>
        </w:r>
      </w:ins>
      <w:r w:rsidR="00001F4A">
        <w:rPr>
          <w:rtl/>
        </w:rPr>
      </w:r>
      <w:r w:rsidR="00001F4A">
        <w:rPr>
          <w:rtl/>
        </w:rPr>
        <w:fldChar w:fldCharType="separate"/>
      </w:r>
      <w:ins w:id="1162" w:author="Avionics" w:date="2015-10-08T00:17:00Z">
        <w:r w:rsidR="0080164D">
          <w:rPr>
            <w:rtl/>
          </w:rPr>
          <w:t xml:space="preserve">شکل </w:t>
        </w:r>
        <w:r w:rsidR="0080164D">
          <w:rPr>
            <w:noProof/>
            <w:rtl/>
          </w:rPr>
          <w:t>8</w:t>
        </w:r>
      </w:ins>
      <w:ins w:id="1163" w:author="Windows User" w:date="2015-10-07T22:56:00Z">
        <w:r w:rsidR="00001F4A">
          <w:rPr>
            <w:rtl/>
          </w:rPr>
          <w:fldChar w:fldCharType="end"/>
        </w:r>
        <w:r w:rsidR="00001F4A">
          <w:rPr>
            <w:rFonts w:hint="cs"/>
            <w:rtl/>
          </w:rPr>
          <w:t>).</w:t>
        </w:r>
      </w:ins>
      <w:ins w:id="1164" w:author="Windows User" w:date="2015-10-07T22:20:00Z">
        <w:r w:rsidR="00800714">
          <w:rPr>
            <w:rFonts w:hint="cs"/>
            <w:rtl/>
          </w:rPr>
          <w:t xml:space="preserve"> در این حالت جهت نصب درایورهای لازم کافی است </w:t>
        </w:r>
      </w:ins>
      <w:ins w:id="1165" w:author="Windows User" w:date="2015-10-07T22:28:00Z">
        <w:r w:rsidR="00C25298">
          <w:rPr>
            <w:rFonts w:hint="cs"/>
            <w:rtl/>
          </w:rPr>
          <w:t>با رفتن به پوشه‌ی</w:t>
        </w:r>
      </w:ins>
    </w:p>
    <w:p w:rsidR="00C25298" w:rsidRPr="00C40A61" w:rsidRDefault="00C25298" w:rsidP="00C25298">
      <w:pPr>
        <w:bidi w:val="0"/>
        <w:rPr>
          <w:ins w:id="1166" w:author="Windows User" w:date="2015-10-07T22:26:00Z"/>
        </w:rPr>
      </w:pPr>
      <w:ins w:id="1167" w:author="Windows User" w:date="2015-10-07T22:26:00Z">
        <w:r>
          <w:t>C</w:t>
        </w:r>
        <w:r w:rsidRPr="00800714">
          <w:t>:\Xilinx\14.7\ISE_DS\common\bin\nt64\digilent</w:t>
        </w:r>
      </w:ins>
    </w:p>
    <w:p w:rsidR="00C25298" w:rsidRDefault="00C25298" w:rsidP="00C7370B">
      <w:pPr>
        <w:rPr>
          <w:ins w:id="1168" w:author="Windows User" w:date="2015-10-07T22:27:00Z"/>
          <w:rtl/>
        </w:rPr>
      </w:pPr>
      <w:ins w:id="1169" w:author="Windows User" w:date="2015-10-07T22:27:00Z">
        <w:r>
          <w:rPr>
            <w:rFonts w:hint="cs"/>
            <w:rtl/>
          </w:rPr>
          <w:t>برای ویندوزهای 64 بیتی</w:t>
        </w:r>
      </w:ins>
      <w:ins w:id="1170" w:author="Windows User" w:date="2015-10-07T22:26:00Z">
        <w:r>
          <w:rPr>
            <w:rFonts w:hint="cs"/>
            <w:rtl/>
          </w:rPr>
          <w:t xml:space="preserve"> و</w:t>
        </w:r>
      </w:ins>
      <w:ins w:id="1171" w:author="Windows User" w:date="2015-10-07T22:27:00Z">
        <w:r>
          <w:rPr>
            <w:rFonts w:hint="cs"/>
            <w:rtl/>
          </w:rPr>
          <w:t xml:space="preserve"> یا</w:t>
        </w:r>
      </w:ins>
    </w:p>
    <w:p w:rsidR="00C25298" w:rsidRPr="00C40A61" w:rsidRDefault="00C25298" w:rsidP="00C25298">
      <w:pPr>
        <w:bidi w:val="0"/>
        <w:rPr>
          <w:ins w:id="1172" w:author="Windows User" w:date="2015-10-07T22:27:00Z"/>
        </w:rPr>
      </w:pPr>
      <w:ins w:id="1173" w:author="Windows User" w:date="2015-10-07T22:27:00Z">
        <w:r>
          <w:t>C</w:t>
        </w:r>
        <w:r w:rsidRPr="00800714">
          <w:t>:\Xi</w:t>
        </w:r>
        <w:r>
          <w:t>linx\14.7\ISE_DS\common\bin\nt</w:t>
        </w:r>
        <w:r w:rsidRPr="00800714">
          <w:t>\digilent</w:t>
        </w:r>
      </w:ins>
    </w:p>
    <w:p w:rsidR="00800714" w:rsidRPr="000C759F" w:rsidRDefault="00001F4A" w:rsidP="00C7370B">
      <w:pPr>
        <w:rPr>
          <w:ins w:id="1174" w:author="Avionics" w:date="2015-10-08T00:06:00Z"/>
          <w:sz w:val="20"/>
          <w:szCs w:val="22"/>
          <w:rPrChange w:id="1175" w:author="Avionics" w:date="2015-10-08T00:06:00Z">
            <w:rPr>
              <w:ins w:id="1176" w:author="Avionics" w:date="2015-10-08T00:06:00Z"/>
            </w:rPr>
          </w:rPrChange>
        </w:rPr>
      </w:pPr>
      <w:ins w:id="1177" w:author="Windows User" w:date="2015-10-07T22:56:00Z">
        <w:del w:id="1178" w:author="Avionics" w:date="2015-10-08T00:05:00Z">
          <w:r w:rsidDel="000C759F"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766784" behindDoc="0" locked="0" layoutInCell="1" allowOverlap="1" wp14:anchorId="79BA5DFC" wp14:editId="7DB47C43">
                    <wp:simplePos x="0" y="0"/>
                    <wp:positionH relativeFrom="column">
                      <wp:posOffset>276225</wp:posOffset>
                    </wp:positionH>
                    <wp:positionV relativeFrom="paragraph">
                      <wp:posOffset>5030470</wp:posOffset>
                    </wp:positionV>
                    <wp:extent cx="5382895" cy="635"/>
                    <wp:effectExtent l="0" t="0" r="0" b="0"/>
                    <wp:wrapTopAndBottom/>
                    <wp:docPr id="88" name="Text Box 8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382895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152BD6" w:rsidRDefault="008368A5">
                                <w:pPr>
                                  <w:pStyle w:val="Caption"/>
                                  <w:rPr>
                                    <w:noProof/>
                                  </w:rPr>
                                  <w:pPrChange w:id="1179" w:author="Windows User" w:date="2015-10-07T22:56:00Z">
                                    <w:pPr/>
                                  </w:pPrChange>
                                </w:pPr>
                                <w:bookmarkStart w:id="1180" w:name="_Ref432021944"/>
                                <w:ins w:id="1181" w:author="Windows User" w:date="2015-10-07T22:56:00Z">
                                  <w:r>
                                    <w:rPr>
                                      <w:rtl/>
                                    </w:rPr>
                                    <w:t xml:space="preserve">شکل </w:t>
                                  </w:r>
                                  <w:r>
                                    <w:rPr>
                                      <w:rtl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  <w:r>
                                    <w:instrText>SEQ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شکل \* </w:instrText>
                                  </w:r>
                                  <w:r>
                                    <w:instrText>ARABIC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</w:ins>
                                <w:r>
                                  <w:rPr>
                                    <w:rtl/>
                                  </w:rPr>
                                  <w:fldChar w:fldCharType="separate"/>
                                </w:r>
                                <w:ins w:id="1182" w:author="Avionics" w:date="2015-10-08T00:17:00Z">
                                  <w:r w:rsidR="0080164D">
                                    <w:rPr>
                                      <w:noProof/>
                                      <w:rtl/>
                                    </w:rPr>
                                    <w:t>8</w:t>
                                  </w:r>
                                </w:ins>
                                <w:ins w:id="1183" w:author="Windows User" w:date="2015-10-07T22:56:00Z">
                                  <w:r>
                                    <w:rPr>
                                      <w:rtl/>
                                    </w:rPr>
                                    <w:fldChar w:fldCharType="end"/>
                                  </w:r>
                                  <w:bookmarkEnd w:id="1180"/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>: عدم شناخت صحیح بورد توسط سیستم‌عامل به دلیل نصب نبودن درایور</w:t>
                                  </w:r>
                                </w:ins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79BA5DFC" id="Text Box 88" o:spid="_x0000_s1050" type="#_x0000_t202" style="position:absolute;left:0;text-align:left;margin-left:21.75pt;margin-top:396.1pt;width:423.85pt;height:.05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" stroked="f">
                    <v:textbox style="mso-fit-shape-to-text:t" inset="0,0,0,0">
                      <w:txbxContent>
                        <w:p w:rsidR="008368A5" w:rsidRPr="00152BD6" w:rsidRDefault="008368A5">
                          <w:pPr>
                            <w:pStyle w:val="Caption"/>
                            <w:rPr>
                              <w:noProof/>
                            </w:rPr>
                            <w:pPrChange w:id="1184" w:author="Windows User" w:date="2015-10-07T22:56:00Z">
                              <w:pPr/>
                            </w:pPrChange>
                          </w:pPr>
                          <w:bookmarkStart w:id="1185" w:name="_Ref432021944"/>
                          <w:ins w:id="1186" w:author="Windows User" w:date="2015-10-07T22:56:00Z"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</w:ins>
                          <w:r>
                            <w:rPr>
                              <w:rtl/>
                            </w:rPr>
                            <w:fldChar w:fldCharType="separate"/>
                          </w:r>
                          <w:ins w:id="1187" w:author="Avionics" w:date="2015-10-08T00:17:00Z">
                            <w:r w:rsidR="0080164D">
                              <w:rPr>
                                <w:noProof/>
                                <w:rtl/>
                              </w:rPr>
                              <w:t>8</w:t>
                            </w:r>
                          </w:ins>
                          <w:ins w:id="1188" w:author="Windows User" w:date="2015-10-07T22:56:00Z"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bookmarkEnd w:id="1185"/>
                            <w:r>
                              <w:rPr>
                                <w:rFonts w:hint="cs"/>
                                <w:rtl/>
                              </w:rPr>
                              <w:t>: عدم شناخت صحیح بورد توسط سیستم‌عامل به دلیل نصب نبودن درایور</w:t>
                            </w:r>
                          </w:ins>
                        </w:p>
                      </w:txbxContent>
                    </v:textbox>
                    <w10:wrap type="topAndBottom"/>
                  </v:shape>
                </w:pict>
              </mc:Fallback>
            </mc:AlternateContent>
          </w:r>
        </w:del>
      </w:ins>
      <w:ins w:id="1189" w:author="Windows User" w:date="2015-10-07T22:52:00Z">
        <w:del w:id="1190" w:author="Avionics" w:date="2015-10-08T00:05:00Z">
          <w:r w:rsidDel="000C759F">
            <w:rPr>
              <w:noProof/>
              <w:lang w:bidi="ar-SA"/>
            </w:rPr>
            <w:drawing>
              <wp:anchor distT="0" distB="0" distL="114300" distR="114300" simplePos="0" relativeHeight="251762688" behindDoc="0" locked="0" layoutInCell="1" allowOverlap="1" wp14:anchorId="10100FF4" wp14:editId="5340AF9F">
                <wp:simplePos x="0" y="0"/>
                <wp:positionH relativeFrom="margin">
                  <wp:align>center</wp:align>
                </wp:positionH>
                <wp:positionV relativeFrom="paragraph">
                  <wp:posOffset>1054801</wp:posOffset>
                </wp:positionV>
                <wp:extent cx="5383464" cy="3918858"/>
                <wp:effectExtent l="0" t="0" r="8255" b="5715"/>
                <wp:wrapTopAndBottom/>
                <wp:docPr id="86" name="Picture 86" descr="C:\Users\Mahmoud\AppData\Local\Microsoft\Windows\INetCache\Content.Word\2015-10-07 22_13_21-Device Manager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C:\Users\Mahmoud\AppData\Local\Microsoft\Windows\INetCache\Content.Word\2015-10-07 22_13_21-Device Manager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5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383464" cy="391885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del>
      </w:ins>
      <w:ins w:id="1191" w:author="Windows User" w:date="2015-10-07T22:26:00Z">
        <w:r w:rsidR="00C25298">
          <w:rPr>
            <w:rFonts w:hint="cs"/>
            <w:rtl/>
          </w:rPr>
          <w:t xml:space="preserve"> </w:t>
        </w:r>
      </w:ins>
      <w:ins w:id="1192" w:author="Windows User" w:date="2015-10-07T22:27:00Z">
        <w:r w:rsidR="00C25298">
          <w:rPr>
            <w:rFonts w:hint="cs"/>
            <w:rtl/>
          </w:rPr>
          <w:t>برای ویندوزهای 32 بیتی</w:t>
        </w:r>
      </w:ins>
      <w:ins w:id="1193" w:author="Windows User" w:date="2015-10-07T22:28:00Z">
        <w:r w:rsidR="00C25298">
          <w:rPr>
            <w:rFonts w:hint="cs"/>
            <w:rtl/>
          </w:rPr>
          <w:t xml:space="preserve">، فایل موجود در این پوشه با نام </w:t>
        </w:r>
      </w:ins>
      <w:ins w:id="1194" w:author="Windows User" w:date="2015-10-07T22:21:00Z">
        <w:r w:rsidR="00800714">
          <w:t>install_digielnt.exe</w:t>
        </w:r>
        <w:r w:rsidR="00C25298">
          <w:rPr>
            <w:rFonts w:hint="cs"/>
            <w:rtl/>
          </w:rPr>
          <w:t xml:space="preserve"> را </w:t>
        </w:r>
      </w:ins>
      <w:ins w:id="1195" w:author="Windows User" w:date="2015-10-07T22:28:00Z">
        <w:r w:rsidR="00C25298">
          <w:rPr>
            <w:rFonts w:hint="cs"/>
            <w:rtl/>
          </w:rPr>
          <w:t>نصب نمایید</w:t>
        </w:r>
      </w:ins>
      <w:ins w:id="1196" w:author="Windows User" w:date="2015-10-07T22:33:00Z">
        <w:r w:rsidR="00C25298">
          <w:rPr>
            <w:rFonts w:hint="cs"/>
            <w:rtl/>
          </w:rPr>
          <w:t xml:space="preserve"> (چنانچه </w:t>
        </w:r>
        <w:r w:rsidR="00C25298">
          <w:t>ISE</w:t>
        </w:r>
        <w:r w:rsidR="00C25298">
          <w:rPr>
            <w:rFonts w:hint="cs"/>
            <w:rtl/>
          </w:rPr>
          <w:t xml:space="preserve"> را در </w:t>
        </w:r>
      </w:ins>
      <w:ins w:id="1197" w:author="Windows User" w:date="2015-10-07T22:34:00Z">
        <w:r w:rsidR="00C25298">
          <w:rPr>
            <w:rFonts w:hint="cs"/>
            <w:rtl/>
          </w:rPr>
          <w:t xml:space="preserve">درایوی به غیر از </w:t>
        </w:r>
      </w:ins>
      <w:ins w:id="1198" w:author="Windows User" w:date="2015-10-08T00:25:00Z">
        <w:r w:rsidR="006A51BC">
          <w:rPr>
            <w:rFonts w:cs="Cambria" w:hint="cs"/>
            <w:rtl/>
          </w:rPr>
          <w:t>"</w:t>
        </w:r>
        <w:r w:rsidR="006A51BC">
          <w:t>C:\</w:t>
        </w:r>
        <w:r w:rsidR="006A51BC">
          <w:rPr>
            <w:rFonts w:cs="Cambria" w:hint="cs"/>
            <w:rtl/>
          </w:rPr>
          <w:t>"</w:t>
        </w:r>
      </w:ins>
      <w:ins w:id="1199" w:author="Windows User" w:date="2015-10-07T22:34:00Z">
        <w:r w:rsidR="00C25298">
          <w:rPr>
            <w:rFonts w:hint="cs"/>
            <w:rtl/>
          </w:rPr>
          <w:t xml:space="preserve"> نصب کرده‌اید، در مسیرهای فوق </w:t>
        </w:r>
      </w:ins>
      <w:ins w:id="1200" w:author="Windows User" w:date="2015-10-07T22:35:00Z">
        <w:r w:rsidR="00C25298">
          <w:rPr>
            <w:rFonts w:hint="cs"/>
            <w:rtl/>
          </w:rPr>
          <w:t xml:space="preserve">به جای </w:t>
        </w:r>
      </w:ins>
      <w:ins w:id="1201" w:author="Windows User" w:date="2015-10-08T00:25:00Z">
        <w:r w:rsidR="006A51BC">
          <w:rPr>
            <w:rFonts w:cs="Cambria" w:hint="cs"/>
            <w:rtl/>
          </w:rPr>
          <w:t>"</w:t>
        </w:r>
      </w:ins>
      <w:ins w:id="1202" w:author="Windows User" w:date="2015-10-07T22:35:00Z">
        <w:r w:rsidR="00C25298">
          <w:t>C:\</w:t>
        </w:r>
      </w:ins>
      <w:ins w:id="1203" w:author="Windows User" w:date="2015-10-08T00:25:00Z">
        <w:r w:rsidR="006A51BC">
          <w:rPr>
            <w:rFonts w:cs="Cambria" w:hint="cs"/>
            <w:rtl/>
          </w:rPr>
          <w:t>"</w:t>
        </w:r>
      </w:ins>
      <w:ins w:id="1204" w:author="Windows User" w:date="2015-10-07T22:35:00Z">
        <w:r w:rsidR="00C25298">
          <w:rPr>
            <w:rFonts w:hint="cs"/>
            <w:rtl/>
          </w:rPr>
          <w:t xml:space="preserve"> </w:t>
        </w:r>
      </w:ins>
      <w:ins w:id="1205" w:author="Windows User" w:date="2015-10-07T22:34:00Z">
        <w:r w:rsidR="00C25298">
          <w:rPr>
            <w:rFonts w:hint="cs"/>
            <w:rtl/>
          </w:rPr>
          <w:t xml:space="preserve">نام درایو </w:t>
        </w:r>
      </w:ins>
      <w:ins w:id="1206" w:author="Windows User" w:date="2015-10-07T22:35:00Z">
        <w:r w:rsidR="00C25298">
          <w:rPr>
            <w:rFonts w:hint="cs"/>
            <w:rtl/>
          </w:rPr>
          <w:t>مورد نظر را وارد نمایید)</w:t>
        </w:r>
      </w:ins>
      <w:ins w:id="1207" w:author="Windows User" w:date="2015-10-07T22:28:00Z">
        <w:r w:rsidR="00C25298">
          <w:rPr>
            <w:rFonts w:hint="cs"/>
            <w:rtl/>
          </w:rPr>
          <w:t>. در هنگام نصب این برنامه دقت داشته باشید که تیک همه‌ی گزینه‌ها را فعال نمایید.</w:t>
        </w:r>
      </w:ins>
      <w:ins w:id="1208" w:author="Windows User" w:date="2015-10-07T22:29:00Z">
        <w:r w:rsidR="00C25298">
          <w:rPr>
            <w:rFonts w:hint="cs"/>
            <w:rtl/>
          </w:rPr>
          <w:t xml:space="preserve"> پس از نصب درایورها کافی است یکبار بورد را از کامپیوتر جدا کرده و مجددا متصل نمایید تا درایور جدید اعمال شوند.</w:t>
        </w:r>
      </w:ins>
      <w:ins w:id="1209" w:author="Windows User" w:date="2015-10-07T22:30:00Z">
        <w:r w:rsidR="00C25298">
          <w:rPr>
            <w:rFonts w:hint="cs"/>
            <w:rtl/>
          </w:rPr>
          <w:t xml:space="preserve"> </w:t>
        </w:r>
      </w:ins>
      <w:ins w:id="1210" w:author="Windows User" w:date="2015-10-07T22:31:00Z">
        <w:r w:rsidR="00C25298">
          <w:rPr>
            <w:rFonts w:hint="cs"/>
            <w:rtl/>
          </w:rPr>
          <w:t xml:space="preserve">جهت اطمینان از صحت نصب درایور یک بار </w:t>
        </w:r>
      </w:ins>
      <w:ins w:id="1211" w:author="Windows User" w:date="2015-10-07T22:32:00Z">
        <w:r w:rsidR="00C25298">
          <w:rPr>
            <w:rFonts w:hint="cs"/>
            <w:rtl/>
          </w:rPr>
          <w:t xml:space="preserve">دیگر وضعیت آن را در برگه‌ی </w:t>
        </w:r>
        <w:r w:rsidR="00C25298">
          <w:t>Device Manager</w:t>
        </w:r>
        <w:r w:rsidR="00C25298">
          <w:rPr>
            <w:rFonts w:hint="cs"/>
            <w:rtl/>
          </w:rPr>
          <w:t xml:space="preserve"> بررسی نمایید.</w:t>
        </w:r>
      </w:ins>
    </w:p>
    <w:p w:rsidR="000C759F" w:rsidRPr="000C759F" w:rsidRDefault="000C759F" w:rsidP="00C7370B">
      <w:pPr>
        <w:rPr>
          <w:ins w:id="1212" w:author="Avionics" w:date="2015-10-08T00:05:00Z"/>
          <w:sz w:val="20"/>
          <w:szCs w:val="22"/>
          <w:rPrChange w:id="1213" w:author="Avionics" w:date="2015-10-08T00:06:00Z">
            <w:rPr>
              <w:ins w:id="1214" w:author="Avionics" w:date="2015-10-08T00:05:00Z"/>
            </w:rPr>
          </w:rPrChange>
        </w:rPr>
      </w:pPr>
    </w:p>
    <w:p w:rsidR="000C759F" w:rsidRDefault="000C759F" w:rsidP="00C7370B">
      <w:pPr>
        <w:rPr>
          <w:ins w:id="1215" w:author="Windows User" w:date="2015-10-07T22:52:00Z"/>
          <w:rtl/>
        </w:rPr>
      </w:pPr>
      <w:ins w:id="1216" w:author="Avionics" w:date="2015-10-08T00:05:00Z">
        <w:r>
          <w:rPr>
            <w:noProof/>
            <w:lang w:bidi="ar-SA"/>
          </w:rPr>
          <w:lastRenderedPageBreak/>
          <mc:AlternateContent>
            <mc:Choice Requires="wpc">
              <w:drawing>
                <wp:inline distT="0" distB="0" distL="0" distR="0">
                  <wp:extent cx="5486400" cy="3230039"/>
                  <wp:effectExtent l="0" t="0" r="0" b="8890"/>
                  <wp:docPr id="108" name="Canvas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Canvas">
                      <wpc:wpc>
                        <wpc:bg/>
                        <wpc:whole/>
                        <pic:pic xmlns:pic="http://schemas.openxmlformats.org/drawingml/2006/picture">
                          <pic:nvPicPr>
                            <pic:cNvPr id="109" name="Picture 109" descr="C:\Users\Mahmoud\AppData\Local\Microsoft\Windows\INetCache\Content.Word\2015-10-07 22_13_21-Device Manager.png"/>
                            <pic:cNvPicPr/>
                          </pic:nvPicPr>
                          <pic:blipFill>
                            <a:blip r:embed="rId25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629392" y="35625"/>
                              <a:ext cx="4015976" cy="292350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0" name="Text Box 88"/>
                          <wps:cNvSpPr txBox="1"/>
                          <wps:spPr>
                            <a:xfrm>
                              <a:off x="708034" y="3001381"/>
                              <a:ext cx="4015740" cy="228707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0C759F" w:rsidRDefault="008368A5" w:rsidP="000C759F">
                                <w:pPr>
                                  <w:pStyle w:val="NormalWeb"/>
                                  <w:bidi/>
                                  <w:spacing w:before="0" w:beforeAutospacing="0" w:after="200" w:afterAutospacing="0"/>
                                  <w:jc w:val="center"/>
                                </w:pP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17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شکل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18" w:author="Avionics" w:date="2015-10-08T00:05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8: 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19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عدم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20" w:author="Avionics" w:date="2015-10-08T00:05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21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شناخت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22" w:author="Avionics" w:date="2015-10-08T00:05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23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صحیح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24" w:author="Avionics" w:date="2015-10-08T00:05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25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بورد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26" w:author="Avionics" w:date="2015-10-08T00:05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27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توسط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28" w:author="Avionics" w:date="2015-10-08T00:05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29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سیستم‌عامل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30" w:author="Avionics" w:date="2015-10-08T00:05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31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به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32" w:author="Avionics" w:date="2015-10-08T00:05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33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دلیل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34" w:author="Avionics" w:date="2015-10-08T00:05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35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نصب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36" w:author="Avionics" w:date="2015-10-08T00:05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37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نبودن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38" w:author="Avionics" w:date="2015-10-08T00:05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39" w:author="Avionics" w:date="2015-10-08T00:05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درایور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c:wpc>
                    </a:graphicData>
                  </a:graphic>
                </wp:inline>
              </w:drawing>
            </mc:Choice>
            <mc:Fallback>
              <w:pict>
                <v:group id="Canvas 108" o:spid="_x0000_s1051" editas="canvas" style="width:6in;height:254.35pt;mso-position-horizontal-relative:char;mso-position-vertical-relative:line" coordsize="54864,3229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">
                  <v:shape id="_x0000_s1052" type="#_x0000_t75" style="position:absolute;width:54864;height:32296;visibility:visible;mso-wrap-style:square">
                    <v:fill o:detectmouseclick="t"/>
                    <v:path o:connecttype="none"/>
                  </v:shape>
                  <v:shape id="Picture 109" o:spid="_x0000_s1053" type="#_x0000_t75" style="position:absolute;left:6293;top:356;width:40160;height:292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">
                    <v:imagedata r:id="rId26" o:title="2015-10-07 22_13_21-Device Manager"/>
                  </v:shape>
                  <v:shape id="_x0000_s1054" type="#_x0000_t202" style="position:absolute;left:7080;top:30013;width:40157;height:22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" filled="f" stroked="f">
                    <v:textbox inset="0,0,0,0">
                      <w:txbxContent>
                        <w:p w:rsidR="008368A5" w:rsidRPr="000C759F" w:rsidRDefault="008368A5" w:rsidP="000C759F">
                          <w:pPr>
                            <w:pStyle w:val="NormalWeb"/>
                            <w:bidi/>
                            <w:spacing w:before="0" w:beforeAutospacing="0" w:after="200" w:afterAutospacing="0"/>
                            <w:jc w:val="center"/>
                          </w:pP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40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شکل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241" w:author="Avionics" w:date="2015-10-08T00:05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8: 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42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عدم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243" w:author="Avionics" w:date="2015-10-08T00:05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44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شناخت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245" w:author="Avionics" w:date="2015-10-08T00:05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46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صحیح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247" w:author="Avionics" w:date="2015-10-08T00:05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48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بورد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249" w:author="Avionics" w:date="2015-10-08T00:05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50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توسط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251" w:author="Avionics" w:date="2015-10-08T00:05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52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سیستم‌عامل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253" w:author="Avionics" w:date="2015-10-08T00:05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54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به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255" w:author="Avionics" w:date="2015-10-08T00:05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56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دلیل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257" w:author="Avionics" w:date="2015-10-08T00:05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58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نصب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259" w:author="Avionics" w:date="2015-10-08T00:05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60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نبودن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261" w:author="Avionics" w:date="2015-10-08T00:05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262" w:author="Avionics" w:date="2015-10-08T00:05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درایور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ins>
    </w:p>
    <w:p w:rsidR="00C25298" w:rsidRDefault="00C25298" w:rsidP="005B6903">
      <w:pPr>
        <w:rPr>
          <w:ins w:id="1263" w:author="Windows User" w:date="2015-10-07T22:37:00Z"/>
          <w:rtl/>
        </w:rPr>
      </w:pPr>
      <w:ins w:id="1264" w:author="Windows User" w:date="2015-10-07T22:29:00Z">
        <w:r>
          <w:rPr>
            <w:rFonts w:hint="cs"/>
            <w:rtl/>
          </w:rPr>
          <w:t xml:space="preserve">اکنون </w:t>
        </w:r>
      </w:ins>
      <w:ins w:id="1265" w:author="Windows User" w:date="2015-10-07T22:35:00Z">
        <w:r w:rsidR="009B2B9C">
          <w:rPr>
            <w:rFonts w:hint="cs"/>
            <w:rtl/>
          </w:rPr>
          <w:t xml:space="preserve">نوبت تست پروگرامر و اطمینان از شناخته شدن آن توسط </w:t>
        </w:r>
        <w:r w:rsidR="009B2B9C">
          <w:t>Impact</w:t>
        </w:r>
        <w:r w:rsidR="009B2B9C">
          <w:rPr>
            <w:rFonts w:hint="cs"/>
            <w:rtl/>
          </w:rPr>
          <w:t xml:space="preserve"> است. بدین </w:t>
        </w:r>
        <w:r w:rsidR="000D0533">
          <w:rPr>
            <w:rFonts w:hint="cs"/>
            <w:rtl/>
          </w:rPr>
          <w:t>منظور</w:t>
        </w:r>
      </w:ins>
      <w:ins w:id="1266" w:author="Windows User" w:date="2015-10-07T22:37:00Z">
        <w:r w:rsidR="000D0533">
          <w:rPr>
            <w:rFonts w:hint="cs"/>
            <w:rtl/>
          </w:rPr>
          <w:t>:</w:t>
        </w:r>
      </w:ins>
    </w:p>
    <w:p w:rsidR="000D0533" w:rsidRDefault="000D0533">
      <w:pPr>
        <w:pStyle w:val="ListParagraph"/>
        <w:numPr>
          <w:ilvl w:val="0"/>
          <w:numId w:val="12"/>
        </w:numPr>
        <w:rPr>
          <w:ins w:id="1267" w:author="Windows User" w:date="2015-10-07T22:38:00Z"/>
        </w:rPr>
        <w:pPrChange w:id="1268" w:author="Windows User" w:date="2015-10-07T22:37:00Z">
          <w:pPr/>
        </w:pPrChange>
      </w:pPr>
      <w:ins w:id="1269" w:author="Windows User" w:date="2015-10-07T22:37:00Z">
        <w:r>
          <w:rPr>
            <w:rFonts w:hint="cs"/>
            <w:rtl/>
          </w:rPr>
          <w:t xml:space="preserve">از طریق منوی استارت </w:t>
        </w:r>
      </w:ins>
      <w:ins w:id="1270" w:author="Windows User" w:date="2015-10-07T22:38:00Z">
        <w:r>
          <w:rPr>
            <w:rFonts w:hint="cs"/>
            <w:rtl/>
          </w:rPr>
          <w:t xml:space="preserve">و تایپ عبارت </w:t>
        </w:r>
        <w:r>
          <w:t>Impact</w:t>
        </w:r>
        <w:r>
          <w:rPr>
            <w:rFonts w:hint="cs"/>
            <w:rtl/>
          </w:rPr>
          <w:t xml:space="preserve"> در فیلد جستجوی این منو، </w:t>
        </w:r>
      </w:ins>
      <w:ins w:id="1271" w:author="Windows User" w:date="2015-10-07T22:37:00Z">
        <w:r>
          <w:rPr>
            <w:rFonts w:hint="cs"/>
            <w:rtl/>
          </w:rPr>
          <w:t xml:space="preserve">نرم‌افزار </w:t>
        </w:r>
        <w:r>
          <w:t>Impact</w:t>
        </w:r>
        <w:r>
          <w:rPr>
            <w:rFonts w:hint="cs"/>
            <w:rtl/>
          </w:rPr>
          <w:t xml:space="preserve"> را </w:t>
        </w:r>
      </w:ins>
      <w:ins w:id="1272" w:author="Windows User" w:date="2015-10-07T22:38:00Z">
        <w:r>
          <w:rPr>
            <w:rFonts w:hint="cs"/>
            <w:rtl/>
          </w:rPr>
          <w:t>اجرا نمایید.</w:t>
        </w:r>
      </w:ins>
    </w:p>
    <w:p w:rsidR="000D0533" w:rsidRDefault="000D0533">
      <w:pPr>
        <w:pStyle w:val="ListParagraph"/>
        <w:numPr>
          <w:ilvl w:val="0"/>
          <w:numId w:val="12"/>
        </w:numPr>
        <w:rPr>
          <w:ins w:id="1273" w:author="Avionics" w:date="2015-10-08T00:06:00Z"/>
        </w:rPr>
        <w:pPrChange w:id="1274" w:author="Windows User" w:date="2015-10-07T23:02:00Z">
          <w:pPr/>
        </w:pPrChange>
      </w:pPr>
      <w:ins w:id="1275" w:author="Windows User" w:date="2015-10-07T22:38:00Z">
        <w:r>
          <w:rPr>
            <w:rFonts w:hint="cs"/>
            <w:rtl/>
          </w:rPr>
          <w:t>پس از باز شدن پنجره‌ی نرم‌افزار</w:t>
        </w:r>
      </w:ins>
      <w:ins w:id="1276" w:author="Windows User" w:date="2015-10-07T22:40:00Z">
        <w:r>
          <w:t xml:space="preserve"> </w:t>
        </w:r>
        <w:r>
          <w:rPr>
            <w:rFonts w:hint="cs"/>
            <w:rtl/>
          </w:rPr>
          <w:t xml:space="preserve">با راست کلیک روی قسمتی از پنجره‌ی اصلی و انتخاب گزینه‌ی </w:t>
        </w:r>
      </w:ins>
      <w:ins w:id="1277" w:author="Windows User" w:date="2015-10-07T22:41:00Z">
        <w:r>
          <w:t>Initialize Chain</w:t>
        </w:r>
      </w:ins>
      <w:ins w:id="1278" w:author="Windows User" w:date="2015-10-07T22:42:00Z">
        <w:r>
          <w:rPr>
            <w:rFonts w:hint="cs"/>
            <w:rtl/>
          </w:rPr>
          <w:t xml:space="preserve">، نرم‌افزار بطور اتوماتیک پروگرامر را شناخته و </w:t>
        </w:r>
      </w:ins>
      <w:ins w:id="1279" w:author="Windows User" w:date="2015-10-07T22:44:00Z">
        <w:r>
          <w:rPr>
            <w:rFonts w:hint="cs"/>
            <w:rtl/>
          </w:rPr>
          <w:t xml:space="preserve">سپس اقدام به اسکن کردن زنجیره‌ی </w:t>
        </w:r>
        <w:r>
          <w:t>JTAG</w:t>
        </w:r>
        <w:r>
          <w:rPr>
            <w:rFonts w:hint="cs"/>
            <w:rtl/>
          </w:rPr>
          <w:t xml:space="preserve"> و شناسایی </w:t>
        </w:r>
        <w:r>
          <w:t>FPGA</w:t>
        </w:r>
        <w:r>
          <w:rPr>
            <w:rFonts w:hint="cs"/>
            <w:rtl/>
          </w:rPr>
          <w:t xml:space="preserve"> می‌نماید. همانگونه </w:t>
        </w:r>
      </w:ins>
      <w:ins w:id="1280" w:author="Windows User" w:date="2015-10-07T22:45:00Z">
        <w:r>
          <w:rPr>
            <w:rFonts w:hint="cs"/>
            <w:rtl/>
          </w:rPr>
          <w:t xml:space="preserve">که در </w:t>
        </w:r>
      </w:ins>
      <w:ins w:id="1281" w:author="Windows User" w:date="2015-10-07T23:02:00Z">
        <w:r w:rsidR="00434BA9">
          <w:rPr>
            <w:rtl/>
          </w:rPr>
          <w:fldChar w:fldCharType="begin"/>
        </w:r>
        <w:r w:rsidR="00434BA9">
          <w:rPr>
            <w:rtl/>
          </w:rPr>
          <w:instrText xml:space="preserve"> </w:instrText>
        </w:r>
        <w:r w:rsidR="00434BA9">
          <w:rPr>
            <w:rFonts w:hint="cs"/>
          </w:rPr>
          <w:instrText>REF</w:instrText>
        </w:r>
        <w:r w:rsidR="00434BA9">
          <w:rPr>
            <w:rFonts w:hint="cs"/>
            <w:rtl/>
          </w:rPr>
          <w:instrText xml:space="preserve"> _</w:instrText>
        </w:r>
        <w:r w:rsidR="00434BA9">
          <w:rPr>
            <w:rFonts w:hint="cs"/>
          </w:rPr>
          <w:instrText>Ref432022254 \h</w:instrText>
        </w:r>
        <w:r w:rsidR="00434BA9">
          <w:rPr>
            <w:rtl/>
          </w:rPr>
          <w:instrText xml:space="preserve"> </w:instrText>
        </w:r>
      </w:ins>
      <w:r w:rsidR="00434BA9">
        <w:rPr>
          <w:rtl/>
        </w:rPr>
      </w:r>
      <w:r w:rsidR="00434BA9">
        <w:rPr>
          <w:rtl/>
        </w:rPr>
        <w:fldChar w:fldCharType="separate"/>
      </w:r>
      <w:ins w:id="1282" w:author="Avionics" w:date="2015-10-08T00:17:00Z">
        <w:r w:rsidR="0080164D">
          <w:rPr>
            <w:rtl/>
          </w:rPr>
          <w:t xml:space="preserve">شکل </w:t>
        </w:r>
        <w:r w:rsidR="0080164D">
          <w:rPr>
            <w:noProof/>
            <w:rtl/>
          </w:rPr>
          <w:t>9</w:t>
        </w:r>
      </w:ins>
      <w:ins w:id="1283" w:author="Windows User" w:date="2015-10-07T23:02:00Z">
        <w:r w:rsidR="00434BA9">
          <w:rPr>
            <w:rtl/>
          </w:rPr>
          <w:fldChar w:fldCharType="end"/>
        </w:r>
        <w:r w:rsidR="00434BA9">
          <w:rPr>
            <w:rFonts w:hint="cs"/>
            <w:rtl/>
          </w:rPr>
          <w:t xml:space="preserve"> </w:t>
        </w:r>
      </w:ins>
      <w:ins w:id="1284" w:author="Windows User" w:date="2015-10-07T22:45:00Z">
        <w:r>
          <w:rPr>
            <w:rFonts w:hint="cs"/>
            <w:rtl/>
          </w:rPr>
          <w:t>مشخص است، در گوشه‌ی راست قسمت پایین</w:t>
        </w:r>
      </w:ins>
      <w:ins w:id="1285" w:author="Windows User" w:date="2015-10-07T22:46:00Z">
        <w:r>
          <w:rPr>
            <w:rFonts w:hint="cs"/>
            <w:rtl/>
          </w:rPr>
          <w:t xml:space="preserve"> نوع پروگرامر</w:t>
        </w:r>
      </w:ins>
      <w:ins w:id="1286" w:author="Windows User" w:date="2015-10-07T22:47:00Z">
        <w:r w:rsidR="00001F4A">
          <w:rPr>
            <w:rFonts w:hint="cs"/>
            <w:rtl/>
          </w:rPr>
          <w:t xml:space="preserve"> شناخته شده نمایش داده می‌شود</w:t>
        </w:r>
      </w:ins>
      <w:ins w:id="1287" w:author="Windows User" w:date="2015-10-07T22:46:00Z">
        <w:r>
          <w:rPr>
            <w:rFonts w:hint="cs"/>
            <w:rtl/>
          </w:rPr>
          <w:t xml:space="preserve"> </w:t>
        </w:r>
        <w:r w:rsidR="00001F4A">
          <w:rPr>
            <w:rFonts w:hint="cs"/>
            <w:rtl/>
          </w:rPr>
          <w:t>(</w:t>
        </w:r>
        <w:r w:rsidR="00001F4A">
          <w:t>Digilent JTAG-HS2</w:t>
        </w:r>
        <w:r w:rsidR="00001F4A">
          <w:rPr>
            <w:rFonts w:hint="cs"/>
            <w:rtl/>
          </w:rPr>
          <w:t xml:space="preserve">) و </w:t>
        </w:r>
      </w:ins>
      <w:ins w:id="1288" w:author="Windows User" w:date="2015-10-07T22:48:00Z">
        <w:r w:rsidR="00001F4A">
          <w:rPr>
            <w:rFonts w:hint="cs"/>
            <w:rtl/>
          </w:rPr>
          <w:t xml:space="preserve">در صفحه‌ی اصلی نیز </w:t>
        </w:r>
        <w:r w:rsidR="00001F4A">
          <w:t>FPGA</w:t>
        </w:r>
        <w:r w:rsidR="00001F4A">
          <w:rPr>
            <w:rFonts w:hint="cs"/>
            <w:rtl/>
          </w:rPr>
          <w:t xml:space="preserve"> متصل به آن قابل مشاهده است.</w:t>
        </w:r>
      </w:ins>
    </w:p>
    <w:p w:rsidR="000C759F" w:rsidRDefault="000C759F" w:rsidP="0080164D">
      <w:pPr>
        <w:rPr>
          <w:ins w:id="1289" w:author="Windows User" w:date="2015-10-07T22:58:00Z"/>
        </w:rPr>
      </w:pPr>
      <w:ins w:id="1290" w:author="Avionics" w:date="2015-10-08T00:06:00Z">
        <w:r>
          <w:rPr>
            <w:noProof/>
            <w:lang w:bidi="ar-SA"/>
          </w:rPr>
          <mc:AlternateContent>
            <mc:Choice Requires="wpc">
              <w:drawing>
                <wp:inline distT="0" distB="0" distL="0" distR="0">
                  <wp:extent cx="5486400" cy="3669474"/>
                  <wp:effectExtent l="0" t="0" r="0" b="7620"/>
                  <wp:docPr id="111" name="Canvas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Canvas">
                      <wpc:wpc>
                        <wpc:bg/>
                        <wpc:whole/>
                        <pic:pic xmlns:pic="http://schemas.openxmlformats.org/drawingml/2006/picture">
                          <pic:nvPicPr>
                            <pic:cNvPr id="112" name="Picture 112"/>
                            <pic:cNvPicPr/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0" y="0"/>
                              <a:ext cx="5486400" cy="325383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3" name="Text Box 90"/>
                          <wps:cNvSpPr txBox="1"/>
                          <wps:spPr>
                            <a:xfrm>
                              <a:off x="0" y="3344355"/>
                              <a:ext cx="5486400" cy="325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0C759F" w:rsidRDefault="008368A5" w:rsidP="000C759F">
                                <w:pPr>
                                  <w:pStyle w:val="NormalWeb"/>
                                  <w:bidi/>
                                  <w:spacing w:before="0" w:beforeAutospacing="0" w:after="200" w:afterAutospacing="0"/>
                                  <w:jc w:val="center"/>
                                </w:pP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91" w:author="Avionics" w:date="2015-10-08T00:07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شکل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92" w:author="Avionics" w:date="2015-10-08T00:07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9: </w:t>
                                </w:r>
                                <w:bookmarkStart w:id="1293" w:name="_GoBack"/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94" w:author="Avionics" w:date="2015-10-08T00:07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شناسا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95" w:author="Avionics" w:date="2015-10-08T00:07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یی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96" w:author="Avionics" w:date="2015-10-08T00:07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صح</w:t>
                                </w:r>
                                <w:r w:rsidRPr="000C759F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297" w:author="Avionics" w:date="2015-10-08T00:07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یح</w:t>
                                </w:r>
                                <w:r w:rsidRPr="000C759F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298" w:author="Avionics" w:date="2015-10-08T00:07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پروگرامر توسط نرم‌افزار </w:t>
                                </w:r>
                                <w:r w:rsidRPr="000C759F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PrChange w:id="1299" w:author="Avionics" w:date="2015-10-08T00:07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</w:rPr>
                                    </w:rPrChange>
                                  </w:rPr>
                                  <w:t>Impact</w:t>
                                </w:r>
                                <w:bookmarkEnd w:id="1293"/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c:wpc>
                    </a:graphicData>
                  </a:graphic>
                </wp:inline>
              </w:drawing>
            </mc:Choice>
            <mc:Fallback>
              <w:pict>
                <v:group id="Canvas 111" o:spid="_x0000_s1055" editas="canvas" style="width:6in;height:288.95pt;mso-position-horizontal-relative:char;mso-position-vertical-relative:line" coordsize="54864,3669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">
                  <v:shape id="_x0000_s1056" type="#_x0000_t75" style="position:absolute;width:54864;height:36690;visibility:visible;mso-wrap-style:square">
                    <v:fill o:detectmouseclick="t"/>
                    <v:path o:connecttype="none"/>
                  </v:shape>
                  <v:shape id="Picture 112" o:spid="_x0000_s1057" type="#_x0000_t75" style="position:absolute;width:54864;height:325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">
                    <v:imagedata r:id="rId28" o:title=""/>
                  </v:shape>
                  <v:shape id="_x0000_s1058" type="#_x0000_t202" style="position:absolute;top:33443;width:54864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" filled="f" stroked="f">
                    <v:textbox style="mso-fit-shape-to-text:t" inset="0,0,0,0">
                      <w:txbxContent>
                        <w:p w:rsidR="008368A5" w:rsidRPr="000C759F" w:rsidRDefault="008368A5" w:rsidP="000C759F">
                          <w:pPr>
                            <w:pStyle w:val="NormalWeb"/>
                            <w:bidi/>
                            <w:spacing w:before="0" w:beforeAutospacing="0" w:after="200" w:afterAutospacing="0"/>
                            <w:jc w:val="center"/>
                          </w:pP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300" w:author="Avionics" w:date="2015-10-08T00:07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شکل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301" w:author="Avionics" w:date="2015-10-08T00:07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9: </w:t>
                          </w:r>
                          <w:bookmarkStart w:id="1302" w:name="_GoBack"/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303" w:author="Avionics" w:date="2015-10-08T00:07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شناسا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304" w:author="Avionics" w:date="2015-10-08T00:07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یی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305" w:author="Avionics" w:date="2015-10-08T00:07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صح</w:t>
                          </w:r>
                          <w:r w:rsidRPr="000C759F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306" w:author="Avionics" w:date="2015-10-08T00:07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یح</w:t>
                          </w:r>
                          <w:r w:rsidRPr="000C759F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307" w:author="Avionics" w:date="2015-10-08T00:07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پروگرامر توسط نرم‌افزار </w:t>
                          </w:r>
                          <w:r w:rsidRPr="000C759F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PrChange w:id="1308" w:author="Avionics" w:date="2015-10-08T00:07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</w:rPr>
                              </w:rPrChange>
                            </w:rPr>
                            <w:t>Impact</w:t>
                          </w:r>
                          <w:bookmarkEnd w:id="1302"/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ins>
    </w:p>
    <w:p w:rsidR="00434BA9" w:rsidRPr="000C759F" w:rsidRDefault="00434BA9">
      <w:pPr>
        <w:ind w:left="360"/>
        <w:rPr>
          <w:ins w:id="1309" w:author="Windows User" w:date="2015-10-07T22:58:00Z"/>
          <w:sz w:val="10"/>
          <w:szCs w:val="12"/>
          <w:rPrChange w:id="1310" w:author="Avionics" w:date="2015-10-08T00:07:00Z">
            <w:rPr>
              <w:ins w:id="1311" w:author="Windows User" w:date="2015-10-07T22:58:00Z"/>
            </w:rPr>
          </w:rPrChange>
        </w:rPr>
        <w:pPrChange w:id="1312" w:author="Windows User" w:date="2015-10-07T22:58:00Z">
          <w:pPr/>
        </w:pPrChange>
      </w:pPr>
      <w:ins w:id="1313" w:author="Windows User" w:date="2015-10-07T23:01:00Z">
        <w:del w:id="1314" w:author="Avionics" w:date="2015-10-08T00:07:00Z">
          <w:r w:rsidDel="000C759F"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769856" behindDoc="0" locked="0" layoutInCell="1" allowOverlap="1" wp14:anchorId="73D61581" wp14:editId="7703F709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3693795</wp:posOffset>
                    </wp:positionV>
                    <wp:extent cx="5932805" cy="635"/>
                    <wp:effectExtent l="0" t="0" r="0" b="0"/>
                    <wp:wrapTopAndBottom/>
                    <wp:docPr id="90" name="Text Box 9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32805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FA16D5" w:rsidRDefault="008368A5">
                                <w:pPr>
                                  <w:pStyle w:val="Caption"/>
                                  <w:rPr>
                                    <w:noProof/>
                                  </w:rPr>
                                  <w:pPrChange w:id="1315" w:author="Windows User" w:date="2015-10-07T23:01:00Z">
                                    <w:pPr>
                                      <w:ind w:left="360"/>
                                    </w:pPr>
                                  </w:pPrChange>
                                </w:pPr>
                                <w:bookmarkStart w:id="1316" w:name="_Ref432022254"/>
                                <w:ins w:id="1317" w:author="Windows User" w:date="2015-10-07T23:01:00Z">
                                  <w:r>
                                    <w:rPr>
                                      <w:rtl/>
                                    </w:rPr>
                                    <w:t xml:space="preserve">شکل </w:t>
                                  </w:r>
                                  <w:r>
                                    <w:rPr>
                                      <w:rtl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  <w:r>
                                    <w:instrText>SEQ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شکل \* </w:instrText>
                                  </w:r>
                                  <w:r>
                                    <w:instrText>ARABIC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</w:ins>
                                <w:r>
                                  <w:rPr>
                                    <w:rtl/>
                                  </w:rPr>
                                  <w:fldChar w:fldCharType="separate"/>
                                </w:r>
                                <w:ins w:id="1318" w:author="Avionics" w:date="2015-10-08T00:17:00Z">
                                  <w:r w:rsidR="0080164D">
                                    <w:rPr>
                                      <w:noProof/>
                                      <w:rtl/>
                                    </w:rPr>
                                    <w:t>9</w:t>
                                  </w:r>
                                </w:ins>
                                <w:ins w:id="1319" w:author="Windows User" w:date="2015-10-07T23:01:00Z">
                                  <w:r>
                                    <w:rPr>
                                      <w:rtl/>
                                    </w:rPr>
                                    <w:fldChar w:fldCharType="end"/>
                                  </w:r>
                                  <w:bookmarkEnd w:id="1316"/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 xml:space="preserve">: شناسایی صحیح پروگرامر توسط نرم‌افزار </w:t>
                                  </w:r>
                                  <w:r>
                                    <w:t>Impact</w:t>
                                  </w:r>
                                </w:ins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</wp:anchor>
                </w:drawing>
              </mc:Choice>
              <mc:Fallback>
                <w:pict>
                  <v:shape w14:anchorId="73D61581" id="Text Box 90" o:spid="_x0000_s1059" type="#_x0000_t202" style="position:absolute;left:0;text-align:left;margin-left:0;margin-top:290.85pt;width:467.1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" stroked="f">
                    <v:textbox style="mso-fit-shape-to-text:t" inset="0,0,0,0">
                      <w:txbxContent>
                        <w:p w:rsidR="008368A5" w:rsidRPr="00FA16D5" w:rsidRDefault="008368A5">
                          <w:pPr>
                            <w:pStyle w:val="Caption"/>
                            <w:rPr>
                              <w:noProof/>
                            </w:rPr>
                            <w:pPrChange w:id="1320" w:author="Windows User" w:date="2015-10-07T23:01:00Z">
                              <w:pPr>
                                <w:ind w:left="360"/>
                              </w:pPr>
                            </w:pPrChange>
                          </w:pPr>
                          <w:bookmarkStart w:id="1321" w:name="_Ref432022254"/>
                          <w:ins w:id="1322" w:author="Windows User" w:date="2015-10-07T23:01:00Z"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</w:ins>
                          <w:r>
                            <w:rPr>
                              <w:rtl/>
                            </w:rPr>
                            <w:fldChar w:fldCharType="separate"/>
                          </w:r>
                          <w:ins w:id="1323" w:author="Avionics" w:date="2015-10-08T00:17:00Z">
                            <w:r w:rsidR="0080164D">
                              <w:rPr>
                                <w:noProof/>
                                <w:rtl/>
                              </w:rPr>
                              <w:t>9</w:t>
                            </w:r>
                          </w:ins>
                          <w:ins w:id="1324" w:author="Windows User" w:date="2015-10-07T23:01:00Z"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bookmarkEnd w:id="1321"/>
                            <w:r>
                              <w:rPr>
                                <w:rFonts w:hint="cs"/>
                                <w:rtl/>
                              </w:rPr>
                              <w:t xml:space="preserve">: شناسایی صحیح پروگرامر توسط نرم‌افزار </w:t>
                            </w:r>
                            <w:r>
                              <w:t>Impact</w:t>
                            </w:r>
                          </w:ins>
                        </w:p>
                      </w:txbxContent>
                    </v:textbox>
                    <w10:wrap type="topAndBottom"/>
                  </v:shape>
                </w:pict>
              </mc:Fallback>
            </mc:AlternateContent>
          </w:r>
        </w:del>
      </w:ins>
      <w:ins w:id="1325" w:author="Windows User" w:date="2015-10-07T22:58:00Z">
        <w:del w:id="1326" w:author="Avionics" w:date="2015-10-08T00:06:00Z">
          <w:r w:rsidDel="000C759F">
            <w:rPr>
              <w:noProof/>
              <w:lang w:bidi="ar-SA"/>
            </w:rPr>
            <w:drawing>
              <wp:anchor distT="0" distB="0" distL="114300" distR="114300" simplePos="0" relativeHeight="251767808" behindDoc="0" locked="0" layoutInCell="1" allowOverlap="1" wp14:anchorId="5D1AE0EC" wp14:editId="6B33AC67">
                <wp:simplePos x="0" y="0"/>
                <wp:positionH relativeFrom="margin">
                  <wp:align>left</wp:align>
                </wp:positionH>
                <wp:positionV relativeFrom="paragraph">
                  <wp:posOffset>142875</wp:posOffset>
                </wp:positionV>
                <wp:extent cx="5932805" cy="3493770"/>
                <wp:effectExtent l="0" t="0" r="0" b="0"/>
                <wp:wrapTopAndBottom/>
                <wp:docPr id="89" name="Picture 8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9" descr="C:\Users\Mahmoud\AppData\Local\Microsoft\Windows\INetCache\Content.Word\2015-10-07 22_40_23-ISE iMPACT (P.20131013) - [Boundary Scan]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7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932805" cy="349377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del>
      </w:ins>
    </w:p>
    <w:p w:rsidR="002F1F4E" w:rsidRDefault="002F1F4E" w:rsidP="000B78AC">
      <w:pPr>
        <w:pStyle w:val="Heading2"/>
        <w:rPr>
          <w:ins w:id="1327" w:author="Windows User" w:date="2015-10-02T00:31:00Z"/>
          <w:rtl/>
        </w:rPr>
      </w:pPr>
      <w:bookmarkStart w:id="1328" w:name="_Toc432030603"/>
      <w:ins w:id="1329" w:author="Windows User" w:date="2015-10-01T17:46:00Z">
        <w:r>
          <w:rPr>
            <w:rFonts w:hint="cs"/>
            <w:rtl/>
          </w:rPr>
          <w:lastRenderedPageBreak/>
          <w:t xml:space="preserve">تست </w:t>
        </w:r>
        <w:r w:rsidRPr="00F65B9D">
          <w:rPr>
            <w:rFonts w:hint="eastAsia"/>
            <w:rtl/>
          </w:rPr>
          <w:t>پا</w:t>
        </w:r>
        <w:r w:rsidRPr="00F65B9D">
          <w:rPr>
            <w:rFonts w:hint="cs"/>
            <w:rtl/>
          </w:rPr>
          <w:t>ی</w:t>
        </w:r>
        <w:r w:rsidRPr="00F65B9D">
          <w:rPr>
            <w:rFonts w:hint="eastAsia"/>
            <w:rtl/>
          </w:rPr>
          <w:t>ه‌ها</w:t>
        </w:r>
        <w:r w:rsidRPr="00F65B9D">
          <w:rPr>
            <w:rFonts w:hint="cs"/>
            <w:rtl/>
          </w:rPr>
          <w:t>ی</w:t>
        </w:r>
        <w:r>
          <w:rPr>
            <w:rFonts w:hint="cs"/>
            <w:rtl/>
          </w:rPr>
          <w:t xml:space="preserve"> </w:t>
        </w:r>
      </w:ins>
      <w:ins w:id="1330" w:author="Windows User" w:date="2015-10-02T00:29:00Z">
        <w:r w:rsidR="00FB2B66">
          <w:rPr>
            <w:rFonts w:hint="cs"/>
            <w:rtl/>
          </w:rPr>
          <w:t>کانکتور</w:t>
        </w:r>
      </w:ins>
      <w:bookmarkEnd w:id="1328"/>
    </w:p>
    <w:p w:rsidR="002F1F4E" w:rsidRDefault="00F6781F" w:rsidP="00611C49">
      <w:pPr>
        <w:rPr>
          <w:ins w:id="1331" w:author="Windows User" w:date="2015-10-01T16:53:00Z"/>
          <w:rtl/>
        </w:rPr>
      </w:pPr>
      <w:ins w:id="1332" w:author="Windows User" w:date="2015-10-02T00:31:00Z">
        <w:r>
          <w:rPr>
            <w:rFonts w:hint="cs"/>
            <w:rtl/>
          </w:rPr>
          <w:t>هدف از این تست اطمینان از عملکرد صحیح پایه‌ها</w:t>
        </w:r>
      </w:ins>
      <w:ins w:id="1333" w:author="Windows User" w:date="2015-10-02T00:32:00Z">
        <w:r>
          <w:rPr>
            <w:rFonts w:hint="cs"/>
            <w:rtl/>
          </w:rPr>
          <w:t>ی ورودی/خروجی متصل به کانکتورهای روی بورد است.</w:t>
        </w:r>
      </w:ins>
      <w:ins w:id="1334" w:author="Windows User" w:date="2015-10-02T00:33:00Z">
        <w:r>
          <w:rPr>
            <w:rFonts w:hint="cs"/>
            <w:rtl/>
          </w:rPr>
          <w:t xml:space="preserve"> </w:t>
        </w:r>
      </w:ins>
      <w:ins w:id="1335" w:author="Windows User" w:date="2015-10-01T17:46:00Z">
        <w:r w:rsidR="002F1F4E">
          <w:rPr>
            <w:rFonts w:hint="cs"/>
            <w:rtl/>
          </w:rPr>
          <w:t xml:space="preserve">با توجه به </w:t>
        </w:r>
        <w:r w:rsidR="006154D8">
          <w:rPr>
            <w:rFonts w:hint="cs"/>
            <w:rtl/>
          </w:rPr>
          <w:t xml:space="preserve">برنامه‌ی </w:t>
        </w:r>
      </w:ins>
      <w:ins w:id="1336" w:author="Windows User" w:date="2015-10-02T00:35:00Z">
        <w:r>
          <w:rPr>
            <w:rFonts w:hint="cs"/>
            <w:rtl/>
          </w:rPr>
          <w:t>تست موجود روی بورد</w:t>
        </w:r>
      </w:ins>
      <w:ins w:id="1337" w:author="Windows User" w:date="2015-10-01T17:46:00Z">
        <w:r w:rsidR="002F1F4E">
          <w:rPr>
            <w:rFonts w:hint="cs"/>
            <w:rtl/>
          </w:rPr>
          <w:t xml:space="preserve"> انتظار می‌رود </w:t>
        </w:r>
      </w:ins>
      <w:ins w:id="1338" w:author="Windows User" w:date="2015-10-02T00:23:00Z">
        <w:r w:rsidR="006154D8">
          <w:rPr>
            <w:rFonts w:hint="cs"/>
            <w:rtl/>
          </w:rPr>
          <w:t xml:space="preserve">پس از قرار دادن بال </w:t>
        </w:r>
        <w:r w:rsidR="006154D8">
          <w:t>LED</w:t>
        </w:r>
        <w:r w:rsidR="006154D8">
          <w:rPr>
            <w:rFonts w:hint="cs"/>
            <w:rtl/>
          </w:rPr>
          <w:t xml:space="preserve">-کلید در هر یک از 6 مکان </w:t>
        </w:r>
      </w:ins>
      <w:ins w:id="1339" w:author="Windows User" w:date="2015-10-02T00:36:00Z">
        <w:r>
          <w:rPr>
            <w:rFonts w:hint="cs"/>
            <w:rtl/>
          </w:rPr>
          <w:t>مناسب</w:t>
        </w:r>
      </w:ins>
      <w:ins w:id="1340" w:author="Windows User" w:date="2015-10-02T00:35:00Z">
        <w:r>
          <w:rPr>
            <w:rFonts w:hint="cs"/>
            <w:rtl/>
          </w:rPr>
          <w:t xml:space="preserve"> آن</w:t>
        </w:r>
      </w:ins>
      <w:ins w:id="1341" w:author="Windows User" w:date="2015-10-02T00:23:00Z">
        <w:r w:rsidR="006154D8">
          <w:rPr>
            <w:rFonts w:hint="cs"/>
            <w:rtl/>
          </w:rPr>
          <w:t xml:space="preserve"> روی کانکتورها</w:t>
        </w:r>
      </w:ins>
      <w:ins w:id="1342" w:author="Windows User" w:date="2015-10-04T00:59:00Z">
        <w:r w:rsidR="00C71F1E">
          <w:rPr>
            <w:rFonts w:hint="cs"/>
            <w:rtl/>
          </w:rPr>
          <w:t xml:space="preserve"> (</w:t>
        </w:r>
        <w:r w:rsidR="00C71F1E">
          <w:rPr>
            <w:rtl/>
          </w:rPr>
          <w:fldChar w:fldCharType="begin"/>
        </w:r>
        <w:r w:rsidR="00C71F1E">
          <w:rPr>
            <w:rtl/>
          </w:rPr>
          <w:instrText xml:space="preserve"> </w:instrText>
        </w:r>
        <w:r w:rsidR="00C71F1E">
          <w:rPr>
            <w:rFonts w:hint="cs"/>
          </w:rPr>
          <w:instrText>REF</w:instrText>
        </w:r>
        <w:r w:rsidR="00C71F1E">
          <w:rPr>
            <w:rFonts w:hint="cs"/>
            <w:rtl/>
          </w:rPr>
          <w:instrText xml:space="preserve"> _</w:instrText>
        </w:r>
        <w:r w:rsidR="00C71F1E">
          <w:rPr>
            <w:rFonts w:hint="cs"/>
          </w:rPr>
          <w:instrText>Ref431683705 \h</w:instrText>
        </w:r>
        <w:r w:rsidR="00C71F1E">
          <w:rPr>
            <w:rtl/>
          </w:rPr>
          <w:instrText xml:space="preserve"> </w:instrText>
        </w:r>
      </w:ins>
      <w:r w:rsidR="00C71F1E">
        <w:rPr>
          <w:rtl/>
        </w:rPr>
      </w:r>
      <w:r w:rsidR="00C71F1E">
        <w:rPr>
          <w:rtl/>
        </w:rPr>
        <w:fldChar w:fldCharType="separate"/>
      </w:r>
      <w:ins w:id="1343" w:author="Avionics" w:date="2015-10-08T00:17:00Z">
        <w:r w:rsidR="0080164D">
          <w:rPr>
            <w:rtl/>
          </w:rPr>
          <w:t xml:space="preserve">شکل </w:t>
        </w:r>
        <w:r w:rsidR="0080164D">
          <w:rPr>
            <w:noProof/>
            <w:rtl/>
          </w:rPr>
          <w:t>5</w:t>
        </w:r>
      </w:ins>
      <w:ins w:id="1344" w:author="Windows User" w:date="2015-10-04T00:59:00Z">
        <w:r w:rsidR="00C71F1E">
          <w:rPr>
            <w:rtl/>
          </w:rPr>
          <w:fldChar w:fldCharType="end"/>
        </w:r>
        <w:r w:rsidR="00C71F1E">
          <w:rPr>
            <w:rFonts w:hint="cs"/>
            <w:rtl/>
          </w:rPr>
          <w:t>)</w:t>
        </w:r>
      </w:ins>
      <w:ins w:id="1345" w:author="Windows User" w:date="2015-10-02T00:23:00Z">
        <w:r w:rsidR="006154D8">
          <w:rPr>
            <w:rFonts w:hint="cs"/>
            <w:rtl/>
          </w:rPr>
          <w:t xml:space="preserve">، </w:t>
        </w:r>
      </w:ins>
      <w:ins w:id="1346" w:author="Windows User" w:date="2015-10-01T17:46:00Z">
        <w:r w:rsidR="002F1F4E">
          <w:rPr>
            <w:rFonts w:hint="cs"/>
            <w:rtl/>
          </w:rPr>
          <w:t>در حالت عادی ه</w:t>
        </w:r>
      </w:ins>
      <w:ins w:id="1347" w:author="Windows User" w:date="2015-10-02T00:36:00Z">
        <w:r>
          <w:rPr>
            <w:rFonts w:hint="cs"/>
            <w:rtl/>
          </w:rPr>
          <w:t>ر 4</w:t>
        </w:r>
      </w:ins>
      <w:ins w:id="1348" w:author="Windows User" w:date="2015-10-01T17:46:00Z">
        <w:r w:rsidR="002F1F4E">
          <w:rPr>
            <w:rFonts w:hint="cs"/>
            <w:rtl/>
          </w:rPr>
          <w:t xml:space="preserve"> </w:t>
        </w:r>
        <w:r w:rsidR="002F1F4E">
          <w:t>LED</w:t>
        </w:r>
        <w:r w:rsidR="002F1F4E">
          <w:rPr>
            <w:rFonts w:hint="cs"/>
            <w:rtl/>
          </w:rPr>
          <w:t xml:space="preserve"> </w:t>
        </w:r>
      </w:ins>
      <w:ins w:id="1349" w:author="Windows User" w:date="2015-10-02T00:36:00Z">
        <w:r>
          <w:rPr>
            <w:rFonts w:hint="cs"/>
            <w:rtl/>
          </w:rPr>
          <w:t>موجود روی بال</w:t>
        </w:r>
      </w:ins>
      <w:ins w:id="1350" w:author="Windows User" w:date="2015-10-01T17:46:00Z">
        <w:r w:rsidR="002F1F4E">
          <w:rPr>
            <w:rFonts w:hint="cs"/>
            <w:rtl/>
          </w:rPr>
          <w:t xml:space="preserve"> </w:t>
        </w:r>
      </w:ins>
      <w:ins w:id="1351" w:author="Windows User" w:date="2015-10-02T00:24:00Z">
        <w:r>
          <w:rPr>
            <w:rFonts w:hint="cs"/>
            <w:rtl/>
          </w:rPr>
          <w:t>شروع به چشمک زدن نم</w:t>
        </w:r>
      </w:ins>
      <w:ins w:id="1352" w:author="Windows User" w:date="2015-10-02T00:36:00Z">
        <w:r>
          <w:rPr>
            <w:rFonts w:hint="cs"/>
            <w:rtl/>
          </w:rPr>
          <w:t>وده و</w:t>
        </w:r>
      </w:ins>
      <w:ins w:id="1353" w:author="Windows User" w:date="2015-10-02T00:26:00Z">
        <w:r w:rsidR="00E1497C">
          <w:rPr>
            <w:rFonts w:hint="cs"/>
            <w:rtl/>
          </w:rPr>
          <w:t xml:space="preserve"> زمانی که </w:t>
        </w:r>
      </w:ins>
      <w:ins w:id="1354" w:author="Windows User" w:date="2015-10-01T17:46:00Z">
        <w:r w:rsidR="002F1F4E">
          <w:rPr>
            <w:rFonts w:hint="cs"/>
            <w:rtl/>
          </w:rPr>
          <w:t xml:space="preserve">هر </w:t>
        </w:r>
      </w:ins>
      <w:ins w:id="1355" w:author="Windows User" w:date="2015-10-02T00:37:00Z">
        <w:r>
          <w:rPr>
            <w:rFonts w:hint="cs"/>
            <w:rtl/>
          </w:rPr>
          <w:t xml:space="preserve">یک </w:t>
        </w:r>
      </w:ins>
      <w:ins w:id="1356" w:author="Windows User" w:date="2015-10-02T00:24:00Z">
        <w:r w:rsidR="006154D8">
          <w:rPr>
            <w:rFonts w:hint="cs"/>
            <w:rtl/>
          </w:rPr>
          <w:t xml:space="preserve">از </w:t>
        </w:r>
      </w:ins>
      <w:ins w:id="1357" w:author="Windows User" w:date="2015-10-02T00:26:00Z">
        <w:r>
          <w:rPr>
            <w:rFonts w:hint="cs"/>
            <w:rtl/>
          </w:rPr>
          <w:t>4 کلید موجود روی بال فش</w:t>
        </w:r>
      </w:ins>
      <w:ins w:id="1358" w:author="Windows User" w:date="2015-10-02T00:37:00Z">
        <w:r>
          <w:rPr>
            <w:rFonts w:hint="cs"/>
            <w:rtl/>
          </w:rPr>
          <w:t>رده</w:t>
        </w:r>
      </w:ins>
      <w:ins w:id="1359" w:author="Windows User" w:date="2015-10-02T00:26:00Z">
        <w:r w:rsidR="00E1497C">
          <w:rPr>
            <w:rFonts w:hint="cs"/>
            <w:rtl/>
          </w:rPr>
          <w:t xml:space="preserve"> شود</w:t>
        </w:r>
      </w:ins>
      <w:ins w:id="1360" w:author="Windows User" w:date="2015-10-01T17:46:00Z">
        <w:r w:rsidR="002F1F4E">
          <w:rPr>
            <w:rFonts w:hint="cs"/>
            <w:rtl/>
          </w:rPr>
          <w:t>،</w:t>
        </w:r>
      </w:ins>
      <w:ins w:id="1361" w:author="Windows User" w:date="2015-10-02T00:27:00Z">
        <w:r w:rsidR="00E1497C">
          <w:rPr>
            <w:rFonts w:hint="cs"/>
            <w:rtl/>
          </w:rPr>
          <w:t xml:space="preserve"> </w:t>
        </w:r>
      </w:ins>
      <w:ins w:id="1362" w:author="Windows User" w:date="2015-10-01T17:46:00Z">
        <w:r w:rsidR="002F1F4E">
          <w:t>LED</w:t>
        </w:r>
        <w:r w:rsidR="002F1F4E">
          <w:rPr>
            <w:rFonts w:hint="cs"/>
            <w:rtl/>
          </w:rPr>
          <w:t xml:space="preserve"> </w:t>
        </w:r>
      </w:ins>
      <w:ins w:id="1363" w:author="Windows User" w:date="2015-10-02T00:25:00Z">
        <w:r w:rsidR="006154D8">
          <w:rPr>
            <w:rFonts w:hint="cs"/>
            <w:rtl/>
          </w:rPr>
          <w:t xml:space="preserve">هم شماره با آن خاموش </w:t>
        </w:r>
      </w:ins>
      <w:ins w:id="1364" w:author="Windows User" w:date="2015-10-02T00:37:00Z">
        <w:r>
          <w:rPr>
            <w:rFonts w:hint="cs"/>
            <w:rtl/>
          </w:rPr>
          <w:t>شده</w:t>
        </w:r>
      </w:ins>
      <w:ins w:id="1365" w:author="Windows User" w:date="2015-10-02T00:25:00Z">
        <w:r w:rsidR="006154D8">
          <w:rPr>
            <w:rFonts w:hint="cs"/>
            <w:rtl/>
          </w:rPr>
          <w:t xml:space="preserve"> و با رها کردن </w:t>
        </w:r>
      </w:ins>
      <w:ins w:id="1366" w:author="Windows User" w:date="2015-10-02T00:37:00Z">
        <w:r>
          <w:rPr>
            <w:rFonts w:hint="cs"/>
            <w:rtl/>
          </w:rPr>
          <w:t>آن مجددا</w:t>
        </w:r>
      </w:ins>
      <w:ins w:id="1367" w:author="Windows User" w:date="2015-10-02T00:25:00Z">
        <w:r w:rsidR="006154D8">
          <w:rPr>
            <w:rFonts w:hint="cs"/>
            <w:rtl/>
          </w:rPr>
          <w:t xml:space="preserve"> شروع به چشمک زدن نماید.</w:t>
        </w:r>
      </w:ins>
      <w:ins w:id="1368" w:author="Windows User" w:date="2015-10-02T00:27:00Z">
        <w:r w:rsidR="00E1497C">
          <w:rPr>
            <w:rFonts w:hint="cs"/>
            <w:rtl/>
          </w:rPr>
          <w:t xml:space="preserve"> با انجام این تست</w:t>
        </w:r>
      </w:ins>
      <w:ins w:id="1369" w:author="Windows User" w:date="2015-10-02T00:28:00Z">
        <w:r w:rsidR="00E1497C">
          <w:rPr>
            <w:rFonts w:hint="cs"/>
            <w:rtl/>
          </w:rPr>
          <w:t xml:space="preserve"> میتوان</w:t>
        </w:r>
      </w:ins>
      <w:ins w:id="1370" w:author="Windows User" w:date="2015-10-02T00:27:00Z">
        <w:r w:rsidR="00E1497C">
          <w:rPr>
            <w:rFonts w:hint="cs"/>
            <w:rtl/>
          </w:rPr>
          <w:t xml:space="preserve"> از صحت اتصال پایه‌ها و نیز عملکرد </w:t>
        </w:r>
      </w:ins>
      <w:ins w:id="1371" w:author="Windows User" w:date="2015-10-02T00:28:00Z">
        <w:r w:rsidR="00E1497C">
          <w:t>FPGA</w:t>
        </w:r>
        <w:r w:rsidR="00E1497C">
          <w:rPr>
            <w:rFonts w:hint="cs"/>
            <w:rtl/>
          </w:rPr>
          <w:t xml:space="preserve"> اطمینان حاصل نمود.</w:t>
        </w:r>
      </w:ins>
    </w:p>
    <w:p w:rsidR="00FA28AD" w:rsidRPr="00C7370B" w:rsidRDefault="00FA28AD">
      <w:pPr>
        <w:pStyle w:val="Heading2"/>
        <w:rPr>
          <w:ins w:id="1372" w:author="Windows User" w:date="2015-10-01T16:54:00Z"/>
          <w:rtl/>
        </w:rPr>
        <w:pPrChange w:id="1373" w:author="Windows User" w:date="2015-10-04T00:05:00Z">
          <w:pPr/>
        </w:pPrChange>
      </w:pPr>
      <w:bookmarkStart w:id="1374" w:name="_Toc432030604"/>
      <w:ins w:id="1375" w:author="Windows User" w:date="2015-10-01T16:53:00Z">
        <w:r w:rsidRPr="0018369B">
          <w:rPr>
            <w:rFonts w:hint="cs"/>
            <w:rtl/>
          </w:rPr>
          <w:t>تست</w:t>
        </w:r>
        <w:r w:rsidRPr="0018369B">
          <w:rPr>
            <w:rtl/>
          </w:rPr>
          <w:t xml:space="preserve"> حافظه‌</w:t>
        </w:r>
        <w:r w:rsidRPr="0018369B">
          <w:rPr>
            <w:rFonts w:hint="cs"/>
            <w:rtl/>
          </w:rPr>
          <w:t>ی</w:t>
        </w:r>
        <w:r w:rsidRPr="000B78AC">
          <w:rPr>
            <w:rtl/>
          </w:rPr>
          <w:t xml:space="preserve"> </w:t>
        </w:r>
        <w:r w:rsidRPr="00611C49">
          <w:t>SRAM</w:t>
        </w:r>
        <w:r w:rsidRPr="00611C49">
          <w:rPr>
            <w:rFonts w:hint="cs"/>
            <w:rtl/>
          </w:rPr>
          <w:t>،</w:t>
        </w:r>
        <w:r w:rsidRPr="00611C49">
          <w:rPr>
            <w:rtl/>
          </w:rPr>
          <w:t xml:space="preserve"> م</w:t>
        </w:r>
        <w:r w:rsidRPr="00611C49">
          <w:rPr>
            <w:rFonts w:hint="cs"/>
            <w:rtl/>
          </w:rPr>
          <w:t>یکروبلیز</w:t>
        </w:r>
        <w:r w:rsidRPr="00611C49">
          <w:rPr>
            <w:rtl/>
          </w:rPr>
          <w:t xml:space="preserve"> و مبدل </w:t>
        </w:r>
        <w:r w:rsidRPr="00611C49">
          <w:t>USB</w:t>
        </w:r>
        <w:r w:rsidRPr="00611C49">
          <w:rPr>
            <w:rtl/>
          </w:rPr>
          <w:t xml:space="preserve"> به سر</w:t>
        </w:r>
        <w:r w:rsidRPr="00C7370B">
          <w:rPr>
            <w:rFonts w:hint="cs"/>
            <w:rtl/>
          </w:rPr>
          <w:t>یال</w:t>
        </w:r>
      </w:ins>
      <w:bookmarkEnd w:id="1374"/>
    </w:p>
    <w:p w:rsidR="007A03B6" w:rsidRDefault="009D6566">
      <w:pPr>
        <w:rPr>
          <w:ins w:id="1376" w:author="Windows User" w:date="2015-10-04T00:08:00Z"/>
        </w:rPr>
        <w:pPrChange w:id="1377" w:author="Windows User" w:date="2015-10-04T00:21:00Z">
          <w:pPr>
            <w:bidi w:val="0"/>
            <w:jc w:val="left"/>
          </w:pPr>
        </w:pPrChange>
      </w:pPr>
      <w:ins w:id="1378" w:author="Windows User" w:date="2015-10-02T00:38:00Z">
        <w:r>
          <w:rPr>
            <w:rFonts w:hint="cs"/>
            <w:rtl/>
          </w:rPr>
          <w:t xml:space="preserve">در این مرحله از تست، هدف اطمینان از صحت عملکرد بخش‌های </w:t>
        </w:r>
      </w:ins>
      <w:ins w:id="1379" w:author="Windows User" w:date="2015-10-02T00:39:00Z">
        <w:r>
          <w:t>SRAM</w:t>
        </w:r>
        <w:r>
          <w:rPr>
            <w:rFonts w:hint="cs"/>
            <w:rtl/>
          </w:rPr>
          <w:t xml:space="preserve">، مبدل </w:t>
        </w:r>
        <w:r>
          <w:t>USB</w:t>
        </w:r>
        <w:r>
          <w:rPr>
            <w:rFonts w:hint="cs"/>
            <w:rtl/>
          </w:rPr>
          <w:t xml:space="preserve"> به سریال و نیز تست عملکرد پردازنده‌ی </w:t>
        </w:r>
        <w:r>
          <w:t>MicroBlaze</w:t>
        </w:r>
        <w:r>
          <w:rPr>
            <w:rFonts w:hint="cs"/>
            <w:rtl/>
          </w:rPr>
          <w:t xml:space="preserve"> است.</w:t>
        </w:r>
      </w:ins>
      <w:ins w:id="1380" w:author="Windows User" w:date="2015-10-02T00:40:00Z">
        <w:r w:rsidR="00AC208D">
          <w:rPr>
            <w:rFonts w:hint="cs"/>
            <w:rtl/>
          </w:rPr>
          <w:t xml:space="preserve"> </w:t>
        </w:r>
      </w:ins>
      <w:ins w:id="1381" w:author="Windows User" w:date="2015-10-04T00:21:00Z">
        <w:r w:rsidR="007A03B6">
          <w:rPr>
            <w:rFonts w:hint="cs"/>
            <w:rtl/>
          </w:rPr>
          <w:t>ب</w:t>
        </w:r>
      </w:ins>
      <w:ins w:id="1382" w:author="Windows User" w:date="2015-10-02T00:40:00Z">
        <w:r w:rsidR="007A03B6">
          <w:rPr>
            <w:rFonts w:hint="cs"/>
            <w:rtl/>
          </w:rPr>
          <w:t>دین منظور</w:t>
        </w:r>
      </w:ins>
      <w:ins w:id="1383" w:author="Windows User" w:date="2015-10-04T00:21:00Z">
        <w:r w:rsidR="007A03B6">
          <w:rPr>
            <w:rFonts w:hint="cs"/>
            <w:rtl/>
          </w:rPr>
          <w:t>:</w:t>
        </w:r>
      </w:ins>
    </w:p>
    <w:p w:rsidR="00F65B9D" w:rsidRDefault="00F65B9D">
      <w:pPr>
        <w:pStyle w:val="ListParagraph"/>
        <w:numPr>
          <w:ilvl w:val="0"/>
          <w:numId w:val="10"/>
        </w:numPr>
        <w:rPr>
          <w:ins w:id="1384" w:author="Windows User" w:date="2015-10-04T00:12:00Z"/>
        </w:rPr>
        <w:pPrChange w:id="1385" w:author="Windows User" w:date="2015-10-04T00:11:00Z">
          <w:pPr>
            <w:bidi w:val="0"/>
            <w:jc w:val="left"/>
          </w:pPr>
        </w:pPrChange>
      </w:pPr>
      <w:ins w:id="1386" w:author="Windows User" w:date="2015-10-04T00:10:00Z">
        <w:r>
          <w:rPr>
            <w:rFonts w:hint="cs"/>
            <w:rtl/>
          </w:rPr>
          <w:t>برگه‌ی</w:t>
        </w:r>
      </w:ins>
      <w:ins w:id="1387" w:author="Windows User" w:date="2015-10-01T16:55:00Z">
        <w:r w:rsidR="00FA28AD">
          <w:rPr>
            <w:rFonts w:hint="cs"/>
            <w:rtl/>
          </w:rPr>
          <w:t xml:space="preserve"> </w:t>
        </w:r>
        <w:r w:rsidR="00FA28AD">
          <w:t>Device Manager</w:t>
        </w:r>
      </w:ins>
      <w:ins w:id="1388" w:author="Windows User" w:date="2015-10-01T16:56:00Z">
        <w:r w:rsidR="00AC208D">
          <w:rPr>
            <w:rFonts w:hint="cs"/>
            <w:rtl/>
          </w:rPr>
          <w:t xml:space="preserve"> را </w:t>
        </w:r>
      </w:ins>
      <w:ins w:id="1389" w:author="Windows User" w:date="2015-10-04T00:10:00Z">
        <w:r>
          <w:rPr>
            <w:rFonts w:hint="cs"/>
            <w:rtl/>
          </w:rPr>
          <w:t xml:space="preserve">از مسیر </w:t>
        </w:r>
      </w:ins>
      <w:ins w:id="1390" w:author="Windows User" w:date="2015-10-04T00:11:00Z">
        <w:r>
          <w:t>Control panel &gt; Device Manager</w:t>
        </w:r>
      </w:ins>
      <w:ins w:id="1391" w:author="Windows User" w:date="2015-10-04T00:10:00Z">
        <w:r>
          <w:rPr>
            <w:rFonts w:hint="cs"/>
            <w:rtl/>
          </w:rPr>
          <w:t xml:space="preserve"> باز نمایید.</w:t>
        </w:r>
      </w:ins>
      <w:ins w:id="1392" w:author="Windows User" w:date="2015-10-01T16:56:00Z">
        <w:r w:rsidR="00FA28AD">
          <w:rPr>
            <w:rFonts w:hint="cs"/>
            <w:rtl/>
          </w:rPr>
          <w:t xml:space="preserve"> </w:t>
        </w:r>
      </w:ins>
    </w:p>
    <w:p w:rsidR="00F65B9D" w:rsidRDefault="008368A5">
      <w:pPr>
        <w:pStyle w:val="ListParagraph"/>
        <w:numPr>
          <w:ilvl w:val="0"/>
          <w:numId w:val="10"/>
        </w:numPr>
        <w:rPr>
          <w:ins w:id="1393" w:author="Avionics" w:date="2015-10-08T00:07:00Z"/>
        </w:rPr>
        <w:pPrChange w:id="1394" w:author="Windows User" w:date="2015-10-04T00:25:00Z">
          <w:pPr>
            <w:bidi w:val="0"/>
            <w:jc w:val="left"/>
          </w:pPr>
        </w:pPrChange>
      </w:pPr>
      <w:ins w:id="1395" w:author="Windows User" w:date="2015-10-04T00:23:00Z">
        <w:del w:id="1396" w:author="Avionics" w:date="2015-10-08T00:08:00Z">
          <w:r w:rsidDel="008368A5"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758592" behindDoc="0" locked="0" layoutInCell="1" allowOverlap="1" wp14:anchorId="7EFB457D" wp14:editId="08A5B5D7">
                    <wp:simplePos x="0" y="0"/>
                    <wp:positionH relativeFrom="margin">
                      <wp:posOffset>1223010</wp:posOffset>
                    </wp:positionH>
                    <wp:positionV relativeFrom="paragraph">
                      <wp:posOffset>3483610</wp:posOffset>
                    </wp:positionV>
                    <wp:extent cx="3620770" cy="635"/>
                    <wp:effectExtent l="0" t="0" r="0" b="0"/>
                    <wp:wrapTopAndBottom/>
                    <wp:docPr id="83" name="Text Box 8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20770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382F9A" w:rsidRDefault="008368A5">
                                <w:pPr>
                                  <w:pStyle w:val="Caption"/>
                                  <w:rPr>
                                    <w:noProof/>
                                  </w:rPr>
                                  <w:pPrChange w:id="1397" w:author="Windows User" w:date="2015-10-04T00:23:00Z">
                                    <w:pPr>
                                      <w:pStyle w:val="ListParagraph"/>
                                      <w:numPr>
                                        <w:numId w:val="10"/>
                                      </w:numPr>
                                      <w:ind w:hanging="360"/>
                                    </w:pPr>
                                  </w:pPrChange>
                                </w:pPr>
                                <w:bookmarkStart w:id="1398" w:name="_Ref431681564"/>
                                <w:ins w:id="1399" w:author="Windows User" w:date="2015-10-04T00:23:00Z">
                                  <w:r>
                                    <w:rPr>
                                      <w:rtl/>
                                    </w:rPr>
                                    <w:t xml:space="preserve">شکل </w:t>
                                  </w:r>
                                  <w:r>
                                    <w:rPr>
                                      <w:rtl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  <w:r>
                                    <w:instrText>SEQ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شکل \* </w:instrText>
                                  </w:r>
                                  <w:r>
                                    <w:instrText>ARABIC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</w:ins>
                                <w:r>
                                  <w:rPr>
                                    <w:rtl/>
                                  </w:rPr>
                                  <w:fldChar w:fldCharType="separate"/>
                                </w:r>
                                <w:ins w:id="1400" w:author="Avionics" w:date="2015-10-08T00:17:00Z">
                                  <w:r w:rsidR="0080164D">
                                    <w:rPr>
                                      <w:noProof/>
                                      <w:rtl/>
                                    </w:rPr>
                                    <w:t>10</w:t>
                                  </w:r>
                                </w:ins>
                                <w:ins w:id="1401" w:author="Windows User" w:date="2015-10-04T00:23:00Z">
                                  <w:r>
                                    <w:rPr>
                                      <w:rtl/>
                                    </w:rPr>
                                    <w:fldChar w:fldCharType="end"/>
                                  </w:r>
                                  <w:bookmarkEnd w:id="1398"/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 xml:space="preserve">: تنظیمات درایور مبدل </w:t>
                                  </w:r>
                                  <w:r>
                                    <w:t>USB</w:t>
                                  </w: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 xml:space="preserve"> به سریال در برگه‌ی </w:t>
                                  </w:r>
                                  <w:r>
                                    <w:t>Device Manager</w:t>
                                  </w:r>
                                </w:ins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7EFB457D" id="Text Box 83" o:spid="_x0000_s1060" type="#_x0000_t202" style="position:absolute;left:0;text-align:left;margin-left:96.3pt;margin-top:274.3pt;width:285.1pt;height:.05pt;z-index:251758592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" stroked="f">
                    <v:textbox style="mso-fit-shape-to-text:t" inset="0,0,0,0">
                      <w:txbxContent>
                        <w:p w:rsidR="008368A5" w:rsidRPr="00382F9A" w:rsidRDefault="008368A5">
                          <w:pPr>
                            <w:pStyle w:val="Caption"/>
                            <w:rPr>
                              <w:noProof/>
                            </w:rPr>
                            <w:pPrChange w:id="1402" w:author="Windows User" w:date="2015-10-04T00:23:00Z">
                              <w:pPr>
                                <w:pStyle w:val="ListParagraph"/>
                                <w:numPr>
                                  <w:numId w:val="10"/>
                                </w:numPr>
                                <w:ind w:hanging="360"/>
                              </w:pPr>
                            </w:pPrChange>
                          </w:pPr>
                          <w:bookmarkStart w:id="1403" w:name="_Ref431681564"/>
                          <w:ins w:id="1404" w:author="Windows User" w:date="2015-10-04T00:23:00Z"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</w:ins>
                          <w:r>
                            <w:rPr>
                              <w:rtl/>
                            </w:rPr>
                            <w:fldChar w:fldCharType="separate"/>
                          </w:r>
                          <w:ins w:id="1405" w:author="Avionics" w:date="2015-10-08T00:17:00Z">
                            <w:r w:rsidR="0080164D">
                              <w:rPr>
                                <w:noProof/>
                                <w:rtl/>
                              </w:rPr>
                              <w:t>10</w:t>
                            </w:r>
                          </w:ins>
                          <w:ins w:id="1406" w:author="Windows User" w:date="2015-10-04T00:23:00Z"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bookmarkEnd w:id="1403"/>
                            <w:r>
                              <w:rPr>
                                <w:rFonts w:hint="cs"/>
                                <w:rtl/>
                              </w:rPr>
                              <w:t xml:space="preserve">: تنظیمات درایور مبدل </w:t>
                            </w:r>
                            <w:r>
                              <w:t>USB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به سریال در برگه‌ی </w:t>
                            </w:r>
                            <w:r>
                              <w:t>Device Manager</w:t>
                            </w:r>
                          </w:ins>
                        </w:p>
                      </w:txbxContent>
                    </v:textbox>
                    <w10:wrap type="topAndBottom" anchorx="margin"/>
                  </v:shape>
                </w:pict>
              </mc:Fallback>
            </mc:AlternateContent>
          </w:r>
        </w:del>
      </w:ins>
      <w:ins w:id="1407" w:author="Windows User" w:date="2015-10-04T00:20:00Z">
        <w:del w:id="1408" w:author="Avionics" w:date="2015-10-08T00:08:00Z">
          <w:r w:rsidR="00864913" w:rsidDel="008368A5">
            <w:rPr>
              <w:noProof/>
              <w:lang w:bidi="ar-SA"/>
            </w:rPr>
            <w:drawing>
              <wp:anchor distT="0" distB="0" distL="114300" distR="114300" simplePos="0" relativeHeight="251756544" behindDoc="0" locked="0" layoutInCell="1" allowOverlap="1" wp14:anchorId="4CEBD60F" wp14:editId="0E7FE71A">
                <wp:simplePos x="0" y="0"/>
                <wp:positionH relativeFrom="margin">
                  <wp:posOffset>1503680</wp:posOffset>
                </wp:positionH>
                <wp:positionV relativeFrom="paragraph">
                  <wp:posOffset>90170</wp:posOffset>
                </wp:positionV>
                <wp:extent cx="2915285" cy="3254375"/>
                <wp:effectExtent l="0" t="0" r="0" b="3175"/>
                <wp:wrapTopAndBottom/>
                <wp:docPr id="82" name="Picture 82" descr="C:\Users\Mahmoud\AppData\Local\Microsoft\Windows\INetCache\Content.Word\2015-10-04 00_03_48-USB Serial Converter B Properties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" descr="C:\Users\Mahmoud\AppData\Local\Microsoft\Windows\INetCache\Content.Word\2015-10-04 00_03_48-USB Serial Converter B Properties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29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2915285" cy="32543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del>
      </w:ins>
      <w:ins w:id="1409" w:author="Windows User" w:date="2015-10-04T00:12:00Z">
        <w:r w:rsidR="00F65B9D">
          <w:rPr>
            <w:rFonts w:hint="cs"/>
            <w:rtl/>
          </w:rPr>
          <w:t xml:space="preserve">با کلیک بر روی گزینه‌ی </w:t>
        </w:r>
        <w:r w:rsidR="00F65B9D">
          <w:t>Universal Serial Bus Controllers</w:t>
        </w:r>
      </w:ins>
      <w:ins w:id="1410" w:author="Windows User" w:date="2015-10-04T00:14:00Z">
        <w:r w:rsidR="00F65B9D">
          <w:rPr>
            <w:rFonts w:hint="cs"/>
            <w:rtl/>
          </w:rPr>
          <w:t xml:space="preserve"> </w:t>
        </w:r>
      </w:ins>
      <w:ins w:id="1411" w:author="Windows User" w:date="2015-10-04T00:15:00Z">
        <w:r w:rsidR="00F65B9D">
          <w:rPr>
            <w:rFonts w:hint="cs"/>
            <w:rtl/>
          </w:rPr>
          <w:t xml:space="preserve">عبارت </w:t>
        </w:r>
        <w:r w:rsidR="007A03B6">
          <w:rPr>
            <w:rFonts w:hint="cs"/>
            <w:rtl/>
          </w:rPr>
          <w:t xml:space="preserve"> </w:t>
        </w:r>
        <w:r w:rsidR="007A03B6">
          <w:t>USB Serial Converter B</w:t>
        </w:r>
      </w:ins>
      <w:ins w:id="1412" w:author="Windows User" w:date="2015-10-04T00:16:00Z">
        <w:r w:rsidR="007A03B6">
          <w:rPr>
            <w:rFonts w:hint="cs"/>
            <w:rtl/>
          </w:rPr>
          <w:t xml:space="preserve"> را یافته و بر روی آن دابل کلیک کنید تا پنجره ای م</w:t>
        </w:r>
      </w:ins>
      <w:ins w:id="1413" w:author="Windows User" w:date="2015-10-04T00:20:00Z">
        <w:r w:rsidR="007A03B6">
          <w:rPr>
            <w:rFonts w:hint="cs"/>
            <w:rtl/>
          </w:rPr>
          <w:t xml:space="preserve">طابق </w:t>
        </w:r>
      </w:ins>
      <w:ins w:id="1414" w:author="Windows User" w:date="2015-10-04T00:23:00Z">
        <w:r w:rsidR="007A03B6">
          <w:rPr>
            <w:rtl/>
          </w:rPr>
          <w:fldChar w:fldCharType="begin"/>
        </w:r>
        <w:r w:rsidR="007A03B6">
          <w:rPr>
            <w:rtl/>
          </w:rPr>
          <w:instrText xml:space="preserve"> </w:instrText>
        </w:r>
        <w:r w:rsidR="007A03B6">
          <w:rPr>
            <w:rFonts w:hint="cs"/>
          </w:rPr>
          <w:instrText>REF</w:instrText>
        </w:r>
        <w:r w:rsidR="007A03B6">
          <w:rPr>
            <w:rFonts w:hint="cs"/>
            <w:rtl/>
          </w:rPr>
          <w:instrText xml:space="preserve"> _</w:instrText>
        </w:r>
        <w:r w:rsidR="007A03B6">
          <w:rPr>
            <w:rFonts w:hint="cs"/>
          </w:rPr>
          <w:instrText>Ref431681564 \h</w:instrText>
        </w:r>
        <w:r w:rsidR="007A03B6">
          <w:rPr>
            <w:rtl/>
          </w:rPr>
          <w:instrText xml:space="preserve"> </w:instrText>
        </w:r>
      </w:ins>
      <w:r w:rsidR="007A03B6">
        <w:rPr>
          <w:rtl/>
        </w:rPr>
      </w:r>
      <w:r w:rsidR="007A03B6">
        <w:rPr>
          <w:rtl/>
        </w:rPr>
        <w:fldChar w:fldCharType="separate"/>
      </w:r>
      <w:ins w:id="1415" w:author="Avionics" w:date="2015-10-08T00:17:00Z">
        <w:r w:rsidR="0080164D">
          <w:rPr>
            <w:rtl/>
          </w:rPr>
          <w:t xml:space="preserve">شکل </w:t>
        </w:r>
        <w:r w:rsidR="0080164D">
          <w:rPr>
            <w:noProof/>
            <w:rtl/>
          </w:rPr>
          <w:t>10</w:t>
        </w:r>
      </w:ins>
      <w:ins w:id="1416" w:author="Windows User" w:date="2015-10-04T00:23:00Z">
        <w:r w:rsidR="007A03B6">
          <w:rPr>
            <w:rtl/>
          </w:rPr>
          <w:fldChar w:fldCharType="end"/>
        </w:r>
      </w:ins>
      <w:ins w:id="1417" w:author="Windows User" w:date="2015-10-04T00:24:00Z">
        <w:r w:rsidR="007A03B6">
          <w:t xml:space="preserve"> </w:t>
        </w:r>
      </w:ins>
      <w:ins w:id="1418" w:author="Windows User" w:date="2015-10-04T00:16:00Z">
        <w:r w:rsidR="007A03B6">
          <w:rPr>
            <w:rFonts w:hint="cs"/>
            <w:rtl/>
          </w:rPr>
          <w:t xml:space="preserve">باز شود. در پنجره‌ی باز شده به سربرگ </w:t>
        </w:r>
        <w:r w:rsidR="007A03B6">
          <w:t>Advanced</w:t>
        </w:r>
        <w:r w:rsidR="007A03B6">
          <w:rPr>
            <w:rFonts w:hint="cs"/>
            <w:rtl/>
          </w:rPr>
          <w:t xml:space="preserve"> رفته و تیک عبارت </w:t>
        </w:r>
      </w:ins>
      <w:ins w:id="1419" w:author="Windows User" w:date="2015-10-04T00:17:00Z">
        <w:r w:rsidR="007A03B6">
          <w:t>Load VCP</w:t>
        </w:r>
        <w:r w:rsidR="007A03B6">
          <w:rPr>
            <w:rFonts w:hint="cs"/>
            <w:rtl/>
          </w:rPr>
          <w:t xml:space="preserve"> را بزنید. </w:t>
        </w:r>
      </w:ins>
      <w:ins w:id="1420" w:author="Windows User" w:date="2015-10-04T00:18:00Z">
        <w:r w:rsidR="007A03B6">
          <w:rPr>
            <w:rFonts w:hint="cs"/>
            <w:rtl/>
          </w:rPr>
          <w:t xml:space="preserve">انجام این مرحله تنها برای بار نخستی که بورد را به کامپیوتر متصل میکنید لازم است و </w:t>
        </w:r>
      </w:ins>
      <w:ins w:id="1421" w:author="Windows User" w:date="2015-10-04T00:25:00Z">
        <w:r w:rsidR="00116569">
          <w:rPr>
            <w:rFonts w:hint="cs"/>
            <w:rtl/>
          </w:rPr>
          <w:t>در دفعات آتی</w:t>
        </w:r>
      </w:ins>
      <w:ins w:id="1422" w:author="Windows User" w:date="2015-10-04T00:18:00Z">
        <w:r w:rsidR="007A03B6">
          <w:rPr>
            <w:rFonts w:hint="cs"/>
            <w:rtl/>
          </w:rPr>
          <w:t xml:space="preserve"> نیازی به این کار وجود ندارد.</w:t>
        </w:r>
      </w:ins>
      <w:ins w:id="1423" w:author="Windows User" w:date="2015-10-04T00:25:00Z">
        <w:r w:rsidR="00116569">
          <w:rPr>
            <w:rFonts w:hint="cs"/>
            <w:rtl/>
          </w:rPr>
          <w:t xml:space="preserve"> جهت اعمال این تنظیمات لازم است یک بار بورد را از کامپیوتر جدا کرده و مجددا متصل نمایید.</w:t>
        </w:r>
      </w:ins>
    </w:p>
    <w:p w:rsidR="000C759F" w:rsidRDefault="008368A5" w:rsidP="0080164D">
      <w:pPr>
        <w:rPr>
          <w:ins w:id="1424" w:author="Windows User" w:date="2015-10-04T00:20:00Z"/>
        </w:rPr>
      </w:pPr>
      <w:ins w:id="1425" w:author="Avionics" w:date="2015-10-08T00:08:00Z">
        <w:r>
          <w:rPr>
            <w:noProof/>
            <w:lang w:bidi="ar-SA"/>
          </w:rPr>
          <mc:AlternateContent>
            <mc:Choice Requires="wpc">
              <w:drawing>
                <wp:inline distT="0" distB="0" distL="0" distR="0">
                  <wp:extent cx="5486400" cy="3705101"/>
                  <wp:effectExtent l="0" t="0" r="0" b="0"/>
                  <wp:docPr id="114" name="Canvas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Canvas">
                      <wpc:wpc>
                        <wpc:bg/>
                        <wpc:whole/>
                        <pic:pic xmlns:pic="http://schemas.openxmlformats.org/drawingml/2006/picture">
                          <pic:nvPicPr>
                            <pic:cNvPr id="115" name="Picture 115" descr="C:\Users\Mahmoud\AppData\Local\Microsoft\Windows\INetCache\Content.Word\2015-10-04 00_03_48-USB Serial Converter B Properties.png"/>
                            <pic:cNvPicPr/>
                          </pic:nvPicPr>
                          <pic:blipFill>
                            <a:blip r:embed="rId29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/>
                            <a:stretch>
                              <a:fillRect/>
                            </a:stretch>
                          </pic:blipFill>
                          <pic:spPr bwMode="auto">
                            <a:xfrm>
                              <a:off x="1258784" y="0"/>
                              <a:ext cx="2872253" cy="32063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pic:spPr>
                        </pic:pic>
                        <wps:wsp>
                          <wps:cNvPr id="116" name="Text Box 83"/>
                          <wps:cNvSpPr txBox="1"/>
                          <wps:spPr>
                            <a:xfrm>
                              <a:off x="940022" y="3324557"/>
                              <a:ext cx="3620770" cy="325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8368A5" w:rsidRDefault="008368A5" w:rsidP="008368A5">
                                <w:pPr>
                                  <w:pStyle w:val="NormalWeb"/>
                                  <w:bidi/>
                                  <w:spacing w:before="0" w:beforeAutospacing="0" w:after="200" w:afterAutospacing="0"/>
                                  <w:jc w:val="center"/>
                                </w:pPr>
                                <w:r w:rsidRPr="008368A5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426" w:author="Avionics" w:date="2015-10-08T00:08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شکل</w:t>
                                </w:r>
                                <w:r w:rsidRPr="008368A5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427" w:author="Avionics" w:date="2015-10-08T00:08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10: تنظ</w:t>
                                </w:r>
                                <w:r w:rsidRPr="008368A5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428" w:author="Avionics" w:date="2015-10-08T00:08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یمات</w:t>
                                </w:r>
                                <w:r w:rsidRPr="008368A5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429" w:author="Avionics" w:date="2015-10-08T00:08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درا</w:t>
                                </w:r>
                                <w:r w:rsidRPr="008368A5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430" w:author="Avionics" w:date="2015-10-08T00:08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یور</w:t>
                                </w:r>
                                <w:r w:rsidRPr="008368A5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431" w:author="Avionics" w:date="2015-10-08T00:08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مبدل 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PrChange w:id="1432" w:author="Avionics" w:date="2015-10-08T00:08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</w:rPr>
                                    </w:rPrChange>
                                  </w:rPr>
                                  <w:t>USB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433" w:author="Avionics" w:date="2015-10-08T00:08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8368A5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434" w:author="Avionics" w:date="2015-10-08T00:08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به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435" w:author="Avionics" w:date="2015-10-08T00:08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8368A5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436" w:author="Avionics" w:date="2015-10-08T00:08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سریال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437" w:author="Avionics" w:date="2015-10-08T00:08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8368A5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438" w:author="Avionics" w:date="2015-10-08T00:08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در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439" w:author="Avionics" w:date="2015-10-08T00:08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8368A5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440" w:author="Avionics" w:date="2015-10-08T00:08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برگه‌ی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441" w:author="Avionics" w:date="2015-10-08T00:08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PrChange w:id="1442" w:author="Avionics" w:date="2015-10-08T00:08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</w:rPr>
                                    </w:rPrChange>
                                  </w:rPr>
                                  <w:t>Device Manager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c:wpc>
                    </a:graphicData>
                  </a:graphic>
                </wp:inline>
              </w:drawing>
            </mc:Choice>
            <mc:Fallback>
              <w:pict>
                <v:group id="Canvas 114" o:spid="_x0000_s1061" editas="canvas" style="width:6in;height:291.75pt;mso-position-horizontal-relative:char;mso-position-vertical-relative:line" coordsize="54864,3704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">
                  <v:shape id="_x0000_s1062" type="#_x0000_t75" style="position:absolute;width:54864;height:37045;visibility:visible;mso-wrap-style:square">
                    <v:fill o:detectmouseclick="t"/>
                    <v:path o:connecttype="none"/>
                  </v:shape>
                  <v:shape id="Picture 115" o:spid="_x0000_s1063" type="#_x0000_t75" style="position:absolute;left:12587;width:28723;height:32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">
                    <v:imagedata r:id="rId30" o:title="2015-10-04 00_03_48-USB Serial Converter B Properties"/>
                  </v:shape>
                  <v:shape id="_x0000_s1064" type="#_x0000_t202" style="position:absolute;left:9400;top:33245;width:36207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" filled="f" stroked="f">
                    <v:textbox style="mso-fit-shape-to-text:t" inset="0,0,0,0">
                      <w:txbxContent>
                        <w:p w:rsidR="008368A5" w:rsidRPr="008368A5" w:rsidRDefault="008368A5" w:rsidP="008368A5">
                          <w:pPr>
                            <w:pStyle w:val="NormalWeb"/>
                            <w:bidi/>
                            <w:spacing w:before="0" w:beforeAutospacing="0" w:after="200" w:afterAutospacing="0"/>
                            <w:jc w:val="center"/>
                          </w:pPr>
                          <w:r w:rsidRPr="008368A5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443" w:author="Avionics" w:date="2015-10-08T00:08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شکل</w:t>
                          </w:r>
                          <w:r w:rsidRPr="008368A5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444" w:author="Avionics" w:date="2015-10-08T00:08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10: تنظ</w:t>
                          </w:r>
                          <w:r w:rsidRPr="008368A5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445" w:author="Avionics" w:date="2015-10-08T00:08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یمات</w:t>
                          </w:r>
                          <w:r w:rsidRPr="008368A5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446" w:author="Avionics" w:date="2015-10-08T00:08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درا</w:t>
                          </w:r>
                          <w:r w:rsidRPr="008368A5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447" w:author="Avionics" w:date="2015-10-08T00:08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یور</w:t>
                          </w:r>
                          <w:r w:rsidRPr="008368A5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448" w:author="Avionics" w:date="2015-10-08T00:08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مبدل 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PrChange w:id="1449" w:author="Avionics" w:date="2015-10-08T00:08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</w:rPr>
                              </w:rPrChange>
                            </w:rPr>
                            <w:t>USB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1450" w:author="Avionics" w:date="2015-10-08T00:08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8368A5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1451" w:author="Avionics" w:date="2015-10-08T00:08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به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1452" w:author="Avionics" w:date="2015-10-08T00:08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8368A5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1453" w:author="Avionics" w:date="2015-10-08T00:08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سریال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1454" w:author="Avionics" w:date="2015-10-08T00:08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8368A5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1455" w:author="Avionics" w:date="2015-10-08T00:08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در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1456" w:author="Avionics" w:date="2015-10-08T00:08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8368A5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1457" w:author="Avionics" w:date="2015-10-08T00:08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برگه‌ی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1458" w:author="Avionics" w:date="2015-10-08T00:08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PrChange w:id="1459" w:author="Avionics" w:date="2015-10-08T00:08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</w:rPr>
                              </w:rPrChange>
                            </w:rPr>
                            <w:t>Device Manager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ins>
    </w:p>
    <w:p w:rsidR="00FA28AD" w:rsidDel="008368A5" w:rsidRDefault="00F33CD8">
      <w:pPr>
        <w:pStyle w:val="ListParagraph"/>
        <w:numPr>
          <w:ilvl w:val="0"/>
          <w:numId w:val="10"/>
        </w:numPr>
        <w:rPr>
          <w:del w:id="1460" w:author="Windows User" w:date="2015-10-01T16:54:00Z"/>
        </w:rPr>
        <w:pPrChange w:id="1461" w:author="Windows User" w:date="2015-10-04T00:09:00Z">
          <w:pPr>
            <w:bidi w:val="0"/>
            <w:jc w:val="left"/>
          </w:pPr>
        </w:pPrChange>
      </w:pPr>
      <w:ins w:id="1462" w:author="Windows User" w:date="2015-10-01T16:59:00Z">
        <w:del w:id="1463" w:author="Avionics" w:date="2015-10-08T00:09:00Z">
          <w:r w:rsidDel="008368A5">
            <w:rPr>
              <w:noProof/>
              <w:lang w:bidi="ar-SA"/>
            </w:rPr>
            <w:drawing>
              <wp:anchor distT="0" distB="0" distL="114300" distR="114300" simplePos="0" relativeHeight="251666432" behindDoc="0" locked="0" layoutInCell="1" allowOverlap="1" wp14:anchorId="2E969FD3" wp14:editId="637E3CC3">
                <wp:simplePos x="0" y="0"/>
                <wp:positionH relativeFrom="margin">
                  <wp:posOffset>521335</wp:posOffset>
                </wp:positionH>
                <wp:positionV relativeFrom="paragraph">
                  <wp:posOffset>1238885</wp:posOffset>
                </wp:positionV>
                <wp:extent cx="4853940" cy="3534410"/>
                <wp:effectExtent l="0" t="0" r="3810" b="8890"/>
                <wp:wrapTopAndBottom/>
                <wp:docPr id="75" name="Picture 7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" name=""/>
                        <pic:cNvPicPr/>
                      </pic:nvPicPr>
                      <pic:blipFill>
                        <a:blip r:embed="rId3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4853940" cy="3534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</w:del>
      </w:ins>
      <w:ins w:id="1464" w:author="Windows User" w:date="2015-10-02T01:00:00Z">
        <w:del w:id="1465" w:author="Avionics" w:date="2015-10-08T00:09:00Z">
          <w:r w:rsidDel="008368A5"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698688" behindDoc="0" locked="0" layoutInCell="1" allowOverlap="1" wp14:anchorId="48C32589" wp14:editId="0183D83B">
                    <wp:simplePos x="0" y="0"/>
                    <wp:positionH relativeFrom="margin">
                      <wp:posOffset>565268</wp:posOffset>
                    </wp:positionH>
                    <wp:positionV relativeFrom="paragraph">
                      <wp:posOffset>4879694</wp:posOffset>
                    </wp:positionV>
                    <wp:extent cx="4856480" cy="635"/>
                    <wp:effectExtent l="0" t="0" r="1270" b="635"/>
                    <wp:wrapTopAndBottom/>
                    <wp:docPr id="74" name="Text Box 7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56480" cy="635"/>
                            </a:xfrm>
                            <a:prstGeom prst="rect">
                              <a:avLst/>
                            </a:prstGeom>
                            <a:solidFill>
                              <a:prstClr val="white"/>
                            </a:solidFill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BA6810" w:rsidRDefault="008368A5">
                                <w:pPr>
                                  <w:pStyle w:val="Caption"/>
                                  <w:rPr>
                                    <w:noProof/>
                                  </w:rPr>
                                  <w:pPrChange w:id="1466" w:author="Windows User" w:date="2015-10-02T01:00:00Z">
                                    <w:pPr/>
                                  </w:pPrChange>
                                </w:pPr>
                                <w:ins w:id="1467" w:author="Windows User" w:date="2015-10-02T01:00:00Z">
                                  <w:r>
                                    <w:rPr>
                                      <w:rtl/>
                                    </w:rPr>
                                    <w:t xml:space="preserve">شکل </w:t>
                                  </w:r>
                                  <w:r>
                                    <w:rPr>
                                      <w:rtl/>
                                    </w:rPr>
                                    <w:fldChar w:fldCharType="begin"/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  <w:r>
                                    <w:instrText>SEQ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شکل \* </w:instrText>
                                  </w:r>
                                  <w:r>
                                    <w:instrText>ARABIC</w:instrText>
                                  </w:r>
                                  <w:r>
                                    <w:rPr>
                                      <w:rtl/>
                                    </w:rPr>
                                    <w:instrText xml:space="preserve"> </w:instrText>
                                  </w:r>
                                </w:ins>
                                <w:r>
                                  <w:rPr>
                                    <w:rtl/>
                                  </w:rPr>
                                  <w:fldChar w:fldCharType="separate"/>
                                </w:r>
                                <w:ins w:id="1468" w:author="Avionics" w:date="2015-10-08T00:17:00Z">
                                  <w:r w:rsidR="0080164D">
                                    <w:rPr>
                                      <w:noProof/>
                                      <w:rtl/>
                                    </w:rPr>
                                    <w:t>11</w:t>
                                  </w:r>
                                </w:ins>
                                <w:ins w:id="1469" w:author="Windows User" w:date="2015-10-02T01:00:00Z">
                                  <w:r>
                                    <w:rPr>
                                      <w:rtl/>
                                    </w:rPr>
                                    <w:fldChar w:fldCharType="end"/>
                                  </w: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 xml:space="preserve">: یافتن شماره‌ی پورت </w:t>
                                  </w:r>
                                  <w:r>
                                    <w:t>COM</w:t>
                                  </w:r>
                                  <w:r>
                                    <w:rPr>
                                      <w:rFonts w:hint="cs"/>
                                      <w:rtl/>
                                    </w:rPr>
                                    <w:t xml:space="preserve"> مربوط به بورد در </w:t>
                                  </w:r>
                                  <w:r>
                                    <w:t>Device Manager</w:t>
                                  </w:r>
                                </w:ins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</wp:anchor>
                </w:drawing>
              </mc:Choice>
              <mc:Fallback>
                <w:pict>
                  <v:shape w14:anchorId="48C32589" id="Text Box 74" o:spid="_x0000_s1065" type="#_x0000_t202" style="position:absolute;left:0;text-align:left;margin-left:44.5pt;margin-top:384.25pt;width:382.4pt;height:.05pt;z-index:251698688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" stroked="f">
                    <v:textbox style="mso-fit-shape-to-text:t" inset="0,0,0,0">
                      <w:txbxContent>
                        <w:p w:rsidR="008368A5" w:rsidRPr="00BA6810" w:rsidRDefault="008368A5">
                          <w:pPr>
                            <w:pStyle w:val="Caption"/>
                            <w:rPr>
                              <w:noProof/>
                            </w:rPr>
                            <w:pPrChange w:id="1470" w:author="Windows User" w:date="2015-10-02T01:00:00Z">
                              <w:pPr/>
                            </w:pPrChange>
                          </w:pPr>
                          <w:ins w:id="1471" w:author="Windows User" w:date="2015-10-02T01:00:00Z">
                            <w:r>
                              <w:rPr>
                                <w:rtl/>
                              </w:rPr>
                              <w:t xml:space="preserve">شکل </w:t>
                            </w:r>
                            <w:r>
                              <w:rPr>
                                <w:rtl/>
                              </w:rPr>
                              <w:fldChar w:fldCharType="begin"/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  <w:r>
                              <w:instrText>SEQ</w:instrText>
                            </w:r>
                            <w:r>
                              <w:rPr>
                                <w:rtl/>
                              </w:rPr>
                              <w:instrText xml:space="preserve"> شکل \* </w:instrText>
                            </w:r>
                            <w:r>
                              <w:instrText>ARABIC</w:instrText>
                            </w:r>
                            <w:r>
                              <w:rPr>
                                <w:rtl/>
                              </w:rPr>
                              <w:instrText xml:space="preserve"> </w:instrText>
                            </w:r>
                          </w:ins>
                          <w:r>
                            <w:rPr>
                              <w:rtl/>
                            </w:rPr>
                            <w:fldChar w:fldCharType="separate"/>
                          </w:r>
                          <w:ins w:id="1472" w:author="Avionics" w:date="2015-10-08T00:17:00Z">
                            <w:r w:rsidR="0080164D">
                              <w:rPr>
                                <w:noProof/>
                                <w:rtl/>
                              </w:rPr>
                              <w:t>11</w:t>
                            </w:r>
                          </w:ins>
                          <w:ins w:id="1473" w:author="Windows User" w:date="2015-10-02T01:00:00Z">
                            <w:r>
                              <w:rPr>
                                <w:rtl/>
                              </w:rPr>
                              <w:fldChar w:fldCharType="end"/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: یافتن شماره‌ی پورت </w:t>
                            </w:r>
                            <w:r>
                              <w:t>COM</w:t>
                            </w:r>
                            <w:r>
                              <w:rPr>
                                <w:rFonts w:hint="cs"/>
                                <w:rtl/>
                              </w:rPr>
                              <w:t xml:space="preserve"> مربوط به بورد در </w:t>
                            </w:r>
                            <w:r>
                              <w:t>Device Manager</w:t>
                            </w:r>
                          </w:ins>
                        </w:p>
                      </w:txbxContent>
                    </v:textbox>
                    <w10:wrap type="topAndBottom" anchorx="margin"/>
                  </v:shape>
                </w:pict>
              </mc:Fallback>
            </mc:AlternateContent>
          </w:r>
        </w:del>
      </w:ins>
      <w:ins w:id="1474" w:author="Windows User" w:date="2015-10-04T00:27:00Z">
        <w:r w:rsidR="00116569">
          <w:rPr>
            <w:rFonts w:hint="cs"/>
            <w:rtl/>
          </w:rPr>
          <w:t>در صورتی که تنظیمات مرحله‌ی 2 را به درستی انجام داده باشید</w:t>
        </w:r>
      </w:ins>
      <w:ins w:id="1475" w:author="Windows User" w:date="2015-10-04T00:28:00Z">
        <w:r w:rsidR="00116569">
          <w:rPr>
            <w:rFonts w:hint="cs"/>
            <w:rtl/>
          </w:rPr>
          <w:t xml:space="preserve"> </w:t>
        </w:r>
      </w:ins>
      <w:ins w:id="1476" w:author="Windows User" w:date="2015-10-04T00:29:00Z">
        <w:r w:rsidR="00116569">
          <w:rPr>
            <w:rFonts w:hint="cs"/>
            <w:rtl/>
          </w:rPr>
          <w:t xml:space="preserve">در برگه‌ی </w:t>
        </w:r>
        <w:r w:rsidR="00116569">
          <w:t>Device Manager</w:t>
        </w:r>
        <w:r w:rsidR="00116569">
          <w:rPr>
            <w:rFonts w:hint="cs"/>
            <w:rtl/>
          </w:rPr>
          <w:t xml:space="preserve">، </w:t>
        </w:r>
      </w:ins>
      <w:ins w:id="1477" w:author="Windows User" w:date="2015-10-04T00:28:00Z">
        <w:r w:rsidR="00116569">
          <w:rPr>
            <w:rFonts w:hint="cs"/>
            <w:rtl/>
          </w:rPr>
          <w:t xml:space="preserve">زیر منوی </w:t>
        </w:r>
      </w:ins>
      <w:ins w:id="1478" w:author="Windows User" w:date="2015-10-01T17:00:00Z">
        <w:r w:rsidR="006A26BF">
          <w:t>Ports (COM &amp; LPT)</w:t>
        </w:r>
        <w:r w:rsidR="006A26BF">
          <w:rPr>
            <w:rFonts w:hint="cs"/>
            <w:rtl/>
          </w:rPr>
          <w:t xml:space="preserve"> </w:t>
        </w:r>
      </w:ins>
      <w:ins w:id="1479" w:author="Windows User" w:date="2015-10-04T00:28:00Z">
        <w:r w:rsidR="00116569">
          <w:rPr>
            <w:rFonts w:hint="cs"/>
            <w:rtl/>
          </w:rPr>
          <w:t>عبارتی به صورت</w:t>
        </w:r>
      </w:ins>
      <w:ins w:id="1480" w:author="Windows User" w:date="2015-10-01T17:00:00Z">
        <w:r w:rsidR="006A26BF">
          <w:rPr>
            <w:rFonts w:hint="cs"/>
            <w:rtl/>
          </w:rPr>
          <w:t xml:space="preserve"> </w:t>
        </w:r>
        <w:r w:rsidR="006A26BF">
          <w:t>USB</w:t>
        </w:r>
      </w:ins>
      <w:ins w:id="1481" w:author="Windows User" w:date="2015-10-01T17:01:00Z">
        <w:r w:rsidR="006A26BF">
          <w:t xml:space="preserve"> Serial Port</w:t>
        </w:r>
      </w:ins>
      <w:ins w:id="1482" w:author="Windows User" w:date="2015-10-04T00:29:00Z">
        <w:r w:rsidR="00116569">
          <w:t xml:space="preserve"> (COM?)</w:t>
        </w:r>
      </w:ins>
      <w:ins w:id="1483" w:author="Windows User" w:date="2015-10-01T17:01:00Z">
        <w:r w:rsidR="006A26BF">
          <w:rPr>
            <w:rFonts w:hint="cs"/>
            <w:rtl/>
          </w:rPr>
          <w:t xml:space="preserve"> </w:t>
        </w:r>
      </w:ins>
      <w:ins w:id="1484" w:author="Windows User" w:date="2015-10-04T00:29:00Z">
        <w:r w:rsidR="00116569">
          <w:rPr>
            <w:rFonts w:hint="cs"/>
            <w:rtl/>
          </w:rPr>
          <w:t>ظاهر میشود</w:t>
        </w:r>
      </w:ins>
      <w:ins w:id="1485" w:author="Windows User" w:date="2015-10-01T17:01:00Z">
        <w:r w:rsidR="006A26BF">
          <w:rPr>
            <w:rFonts w:hint="cs"/>
            <w:rtl/>
          </w:rPr>
          <w:t xml:space="preserve"> </w:t>
        </w:r>
      </w:ins>
      <w:ins w:id="1486" w:author="Windows User" w:date="2015-10-04T00:30:00Z">
        <w:r w:rsidR="00116569">
          <w:rPr>
            <w:rFonts w:hint="cs"/>
            <w:rtl/>
          </w:rPr>
          <w:t xml:space="preserve">که </w:t>
        </w:r>
        <w:r w:rsidR="00116569">
          <w:t>?</w:t>
        </w:r>
        <w:r w:rsidR="00116569">
          <w:rPr>
            <w:rFonts w:hint="cs"/>
            <w:rtl/>
          </w:rPr>
          <w:t xml:space="preserve"> عددی است که مشخص کننده‌ی شماره‌ی پورت </w:t>
        </w:r>
      </w:ins>
      <w:ins w:id="1487" w:author="Windows User" w:date="2015-10-04T00:31:00Z">
        <w:r w:rsidR="00116569">
          <w:rPr>
            <w:rFonts w:hint="cs"/>
            <w:rtl/>
          </w:rPr>
          <w:t xml:space="preserve">مربوط به مبدل </w:t>
        </w:r>
        <w:r w:rsidR="00116569">
          <w:t>USB</w:t>
        </w:r>
        <w:r w:rsidR="00116569">
          <w:rPr>
            <w:rFonts w:hint="cs"/>
            <w:rtl/>
          </w:rPr>
          <w:t xml:space="preserve"> به سریال بورد است که </w:t>
        </w:r>
      </w:ins>
      <w:ins w:id="1488" w:author="Windows User" w:date="2015-10-04T00:32:00Z">
        <w:r w:rsidR="00116569">
          <w:rPr>
            <w:rFonts w:hint="cs"/>
            <w:rtl/>
          </w:rPr>
          <w:t xml:space="preserve">در گام‌ بعدی </w:t>
        </w:r>
      </w:ins>
      <w:ins w:id="1489" w:author="Windows User" w:date="2015-10-04T00:31:00Z">
        <w:r w:rsidR="00116569">
          <w:rPr>
            <w:rFonts w:hint="cs"/>
            <w:rtl/>
          </w:rPr>
          <w:t>جهت برقراری ارتباط بورد با کامپیوتر به آن نیاز داریم.</w:t>
        </w:r>
      </w:ins>
      <w:ins w:id="1490" w:author="Windows User" w:date="2015-10-01T17:01:00Z">
        <w:r w:rsidR="006A26BF">
          <w:rPr>
            <w:rFonts w:hint="cs"/>
            <w:rtl/>
          </w:rPr>
          <w:t xml:space="preserve"> همانطور ک</w:t>
        </w:r>
        <w:r w:rsidR="00AC208D">
          <w:rPr>
            <w:rFonts w:hint="cs"/>
            <w:rtl/>
          </w:rPr>
          <w:t>ه در شکل مشاهده میکنید، در</w:t>
        </w:r>
      </w:ins>
      <w:ins w:id="1491" w:author="Windows User" w:date="2015-10-02T00:41:00Z">
        <w:r w:rsidR="00AC208D">
          <w:rPr>
            <w:rFonts w:hint="cs"/>
            <w:rtl/>
          </w:rPr>
          <w:t xml:space="preserve"> این </w:t>
        </w:r>
      </w:ins>
      <w:ins w:id="1492" w:author="Windows User" w:date="2015-10-01T17:01:00Z">
        <w:r w:rsidR="006A26BF">
          <w:rPr>
            <w:rFonts w:hint="cs"/>
            <w:rtl/>
          </w:rPr>
          <w:t>مثال</w:t>
        </w:r>
      </w:ins>
      <w:ins w:id="1493" w:author="Windows User" w:date="2015-10-01T17:02:00Z">
        <w:r w:rsidR="006A26BF">
          <w:rPr>
            <w:rFonts w:hint="cs"/>
            <w:rtl/>
          </w:rPr>
          <w:t xml:space="preserve"> این مقدار برابر </w:t>
        </w:r>
        <w:r w:rsidR="006A26BF">
          <w:t>COM4</w:t>
        </w:r>
        <w:r w:rsidR="006A26BF">
          <w:rPr>
            <w:rFonts w:hint="cs"/>
            <w:rtl/>
          </w:rPr>
          <w:t xml:space="preserve"> است</w:t>
        </w:r>
      </w:ins>
      <w:ins w:id="1494" w:author="Windows User" w:date="2015-10-01T17:07:00Z">
        <w:r w:rsidR="00DD0B38">
          <w:rPr>
            <w:rFonts w:hint="cs"/>
            <w:rtl/>
          </w:rPr>
          <w:t xml:space="preserve">، اما بسته به اینکه بورد را </w:t>
        </w:r>
        <w:r w:rsidR="0049772D">
          <w:rPr>
            <w:rFonts w:hint="cs"/>
            <w:rtl/>
          </w:rPr>
          <w:t>به کدام درگاه متصل کنید م</w:t>
        </w:r>
      </w:ins>
      <w:ins w:id="1495" w:author="Windows User" w:date="2015-10-08T14:29:00Z">
        <w:r w:rsidR="0049772D">
          <w:rPr>
            <w:rFonts w:hint="cs"/>
            <w:rtl/>
          </w:rPr>
          <w:t>مکن است</w:t>
        </w:r>
      </w:ins>
      <w:ins w:id="1496" w:author="Windows User" w:date="2015-10-01T17:07:00Z">
        <w:r w:rsidR="00DD0B38">
          <w:rPr>
            <w:rFonts w:hint="cs"/>
            <w:rtl/>
          </w:rPr>
          <w:t xml:space="preserve"> مقدار </w:t>
        </w:r>
      </w:ins>
      <w:ins w:id="1497" w:author="Windows User" w:date="2015-10-01T17:08:00Z">
        <w:r w:rsidR="00DD0B38">
          <w:rPr>
            <w:rFonts w:hint="cs"/>
            <w:rtl/>
          </w:rPr>
          <w:t>آن متفاوت باشد.</w:t>
        </w:r>
      </w:ins>
      <w:ins w:id="1498" w:author="Windows User" w:date="2015-10-03T23:55:00Z">
        <w:r w:rsidR="0040580A">
          <w:rPr>
            <w:rFonts w:hint="cs"/>
            <w:rtl/>
          </w:rPr>
          <w:t xml:space="preserve"> </w:t>
        </w:r>
      </w:ins>
    </w:p>
    <w:p w:rsidR="008368A5" w:rsidRDefault="008368A5">
      <w:pPr>
        <w:pStyle w:val="ListParagraph"/>
        <w:numPr>
          <w:ilvl w:val="0"/>
          <w:numId w:val="10"/>
        </w:numPr>
        <w:rPr>
          <w:ins w:id="1499" w:author="Avionics" w:date="2015-10-08T00:09:00Z"/>
          <w:rtl/>
        </w:rPr>
        <w:pPrChange w:id="1500" w:author="Windows User" w:date="2015-10-04T00:32:00Z">
          <w:pPr>
            <w:bidi w:val="0"/>
            <w:jc w:val="left"/>
          </w:pPr>
        </w:pPrChange>
      </w:pPr>
    </w:p>
    <w:p w:rsidR="0040580A" w:rsidRDefault="008368A5" w:rsidP="0080164D">
      <w:pPr>
        <w:rPr>
          <w:ins w:id="1501" w:author="Windows User" w:date="2015-10-03T23:55:00Z"/>
          <w:rtl/>
        </w:rPr>
      </w:pPr>
      <w:ins w:id="1502" w:author="Avionics" w:date="2015-10-08T00:09:00Z">
        <w:r>
          <w:rPr>
            <w:noProof/>
            <w:lang w:bidi="ar-SA"/>
          </w:rPr>
          <w:lastRenderedPageBreak/>
          <mc:AlternateContent>
            <mc:Choice Requires="wpc">
              <w:drawing>
                <wp:inline distT="0" distB="0" distL="0" distR="0">
                  <wp:extent cx="5486400" cy="3633848"/>
                  <wp:effectExtent l="0" t="0" r="0" b="5080"/>
                  <wp:docPr id="117" name="Canvas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microsoft.com/office/word/2010/wordprocessingCanvas">
                      <wpc:wpc>
                        <wpc:bg/>
                        <wpc:whole/>
                        <pic:pic xmlns:pic="http://schemas.openxmlformats.org/drawingml/2006/picture">
                          <pic:nvPicPr>
                            <pic:cNvPr id="118" name="Picture 118"/>
                            <pic:cNvPicPr/>
                          </pic:nvPicPr>
                          <pic:blipFill>
                            <a:blip r:embed="rId3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403761" y="0"/>
                              <a:ext cx="4403386" cy="3206338"/>
                            </a:xfrm>
                            <a:prstGeom prst="rect">
                              <a:avLst/>
                            </a:prstGeom>
                          </pic:spPr>
                        </pic:pic>
                        <wps:wsp>
                          <wps:cNvPr id="119" name="Text Box 74"/>
                          <wps:cNvSpPr txBox="1"/>
                          <wps:spPr>
                            <a:xfrm>
                              <a:off x="180000" y="3291335"/>
                              <a:ext cx="4856480" cy="325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</wps:spPr>
                          <wps:txbx>
                            <w:txbxContent>
                              <w:p w:rsidR="008368A5" w:rsidRPr="008368A5" w:rsidRDefault="008368A5" w:rsidP="008368A5">
                                <w:pPr>
                                  <w:pStyle w:val="NormalWeb"/>
                                  <w:bidi/>
                                  <w:spacing w:before="0" w:beforeAutospacing="0" w:after="200" w:afterAutospacing="0"/>
                                  <w:jc w:val="center"/>
                                </w:pPr>
                                <w:r w:rsidRPr="008368A5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503" w:author="Avionics" w:date="2015-10-08T00:09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شکل</w:t>
                                </w:r>
                                <w:r w:rsidRPr="008368A5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504" w:author="Avionics" w:date="2015-10-08T00:09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11: </w:t>
                                </w:r>
                                <w:r w:rsidRPr="008368A5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505" w:author="Avionics" w:date="2015-10-08T00:09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یافتن</w:t>
                                </w:r>
                                <w:r w:rsidRPr="008368A5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506" w:author="Avionics" w:date="2015-10-08T00:09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شماره‌</w:t>
                                </w:r>
                                <w:r w:rsidRPr="008368A5">
                                  <w:rPr>
                                    <w:rFonts w:ascii="Cambria" w:eastAsia="Calibri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507" w:author="Avionics" w:date="2015-10-08T00:09:00Z">
                                      <w:rPr>
                                        <w:rFonts w:ascii="Cambria" w:eastAsia="Calibri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ی</w:t>
                                </w:r>
                                <w:r w:rsidRPr="008368A5">
                                  <w:rPr>
                                    <w:rFonts w:ascii="Cambria" w:eastAsia="Calibri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508" w:author="Avionics" w:date="2015-10-08T00:09:00Z">
                                      <w:rPr>
                                        <w:rFonts w:ascii="Cambria" w:eastAsia="Calibri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پورت 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PrChange w:id="1509" w:author="Avionics" w:date="2015-10-08T00:09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</w:rPr>
                                    </w:rPrChange>
                                  </w:rPr>
                                  <w:t>COM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510" w:author="Avionics" w:date="2015-10-08T00:09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8368A5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511" w:author="Avionics" w:date="2015-10-08T00:09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مربوط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512" w:author="Avionics" w:date="2015-10-08T00:09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8368A5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513" w:author="Avionics" w:date="2015-10-08T00:09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به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514" w:author="Avionics" w:date="2015-10-08T00:09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8368A5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515" w:author="Avionics" w:date="2015-10-08T00:09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بورد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516" w:author="Avionics" w:date="2015-10-08T00:09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8368A5">
                                  <w:rPr>
                                    <w:rFonts w:ascii="Cambria" w:eastAsia="Calibri" w:hAnsi="Cambria" w:cs="B Mitra" w:hint="cs"/>
                                    <w:sz w:val="22"/>
                                    <w:szCs w:val="22"/>
                                    <w:rtl/>
                                    <w:lang w:bidi="fa-IR"/>
                                    <w:rPrChange w:id="1517" w:author="Avionics" w:date="2015-10-08T00:09:00Z">
                                      <w:rPr>
                                        <w:rFonts w:ascii="Cambria" w:eastAsia="Calibri" w:hAnsi="Cambria" w:cs="B Mitra" w:hint="cs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>در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tl/>
                                    <w:lang w:bidi="fa-IR"/>
                                    <w:rPrChange w:id="1518" w:author="Avionics" w:date="2015-10-08T00:09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  <w:rtl/>
                                        <w:lang w:bidi="fa-IR"/>
                                      </w:rPr>
                                    </w:rPrChange>
                                  </w:rPr>
                                  <w:t xml:space="preserve"> </w:t>
                                </w:r>
                                <w:r w:rsidRPr="008368A5">
                                  <w:rPr>
                                    <w:rFonts w:ascii="Cambria" w:eastAsia="Calibri" w:hAnsi="Cambria" w:cs="B Mitra"/>
                                    <w:sz w:val="22"/>
                                    <w:szCs w:val="22"/>
                                    <w:rPrChange w:id="1519" w:author="Avionics" w:date="2015-10-08T00:09:00Z">
                                      <w:rPr>
                                        <w:rFonts w:ascii="Cambria" w:eastAsia="Calibri" w:hAnsi="Cambria" w:cs="B Mitra"/>
                                        <w:color w:val="008080"/>
                                        <w:sz w:val="22"/>
                                        <w:szCs w:val="22"/>
                                        <w:u w:val="single"/>
                                      </w:rPr>
                                    </w:rPrChange>
                                  </w:rPr>
                                  <w:t>Device Manager</w:t>
                                </w:r>
                              </w:p>
                            </w:txbxContent>
                          </wps:txbx>
                          <wps:bodyPr rot="0" spcFirstLastPara="0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wpc:wpc>
                    </a:graphicData>
                  </a:graphic>
                </wp:inline>
              </w:drawing>
            </mc:Choice>
            <mc:Fallback>
              <w:pict>
                <v:group id="Canvas 117" o:spid="_x0000_s1066" editas="canvas" style="width:6in;height:286.15pt;mso-position-horizontal-relative:char;mso-position-vertical-relative:line" coordsize="54864,3633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">
                  <v:shape id="_x0000_s1067" type="#_x0000_t75" style="position:absolute;width:54864;height:36334;visibility:visible;mso-wrap-style:square">
                    <v:fill o:detectmouseclick="t"/>
                    <v:path o:connecttype="none"/>
                  </v:shape>
                  <v:shape id="Picture 118" o:spid="_x0000_s1068" type="#_x0000_t75" style="position:absolute;left:4037;width:44034;height:320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">
                    <v:imagedata r:id="rId32" o:title=""/>
                  </v:shape>
                  <v:shape id="_x0000_s1069" type="#_x0000_t202" style="position:absolute;left:1800;top:32913;width:48564;height:32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" filled="f" stroked="f">
                    <v:textbox style="mso-fit-shape-to-text:t" inset="0,0,0,0">
                      <w:txbxContent>
                        <w:p w:rsidR="008368A5" w:rsidRPr="008368A5" w:rsidRDefault="008368A5" w:rsidP="008368A5">
                          <w:pPr>
                            <w:pStyle w:val="NormalWeb"/>
                            <w:bidi/>
                            <w:spacing w:before="0" w:beforeAutospacing="0" w:after="200" w:afterAutospacing="0"/>
                            <w:jc w:val="center"/>
                          </w:pPr>
                          <w:r w:rsidRPr="008368A5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520" w:author="Avionics" w:date="2015-10-08T00:09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شکل</w:t>
                          </w:r>
                          <w:r w:rsidRPr="008368A5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521" w:author="Avionics" w:date="2015-10-08T00:09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11: </w:t>
                          </w:r>
                          <w:r w:rsidRPr="008368A5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522" w:author="Avionics" w:date="2015-10-08T00:09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یافتن</w:t>
                          </w:r>
                          <w:r w:rsidRPr="008368A5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523" w:author="Avionics" w:date="2015-10-08T00:09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شماره‌</w:t>
                          </w:r>
                          <w:r w:rsidRPr="008368A5">
                            <w:rPr>
                              <w:rFonts w:ascii="Cambria" w:eastAsia="Calibri" w:cs="B Mitra" w:hint="cs"/>
                              <w:sz w:val="22"/>
                              <w:szCs w:val="22"/>
                              <w:rtl/>
                              <w:lang w:bidi="fa-IR"/>
                              <w:rPrChange w:id="1524" w:author="Avionics" w:date="2015-10-08T00:09:00Z">
                                <w:rPr>
                                  <w:rFonts w:ascii="Cambria" w:eastAsia="Calibri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ی</w:t>
                          </w:r>
                          <w:r w:rsidRPr="008368A5">
                            <w:rPr>
                              <w:rFonts w:ascii="Cambria" w:eastAsia="Calibri" w:cs="B Mitra"/>
                              <w:sz w:val="22"/>
                              <w:szCs w:val="22"/>
                              <w:rtl/>
                              <w:lang w:bidi="fa-IR"/>
                              <w:rPrChange w:id="1525" w:author="Avionics" w:date="2015-10-08T00:09:00Z">
                                <w:rPr>
                                  <w:rFonts w:ascii="Cambria" w:eastAsia="Calibri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پورت 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PrChange w:id="1526" w:author="Avionics" w:date="2015-10-08T00:09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</w:rPr>
                              </w:rPrChange>
                            </w:rPr>
                            <w:t>COM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1527" w:author="Avionics" w:date="2015-10-08T00:09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8368A5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1528" w:author="Avionics" w:date="2015-10-08T00:09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مربوط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1529" w:author="Avionics" w:date="2015-10-08T00:09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8368A5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1530" w:author="Avionics" w:date="2015-10-08T00:09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به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1531" w:author="Avionics" w:date="2015-10-08T00:09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8368A5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1532" w:author="Avionics" w:date="2015-10-08T00:09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بورد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1533" w:author="Avionics" w:date="2015-10-08T00:09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8368A5">
                            <w:rPr>
                              <w:rFonts w:ascii="Cambria" w:eastAsia="Calibri" w:hAnsi="Cambria" w:cs="B Mitra" w:hint="cs"/>
                              <w:sz w:val="22"/>
                              <w:szCs w:val="22"/>
                              <w:rtl/>
                              <w:lang w:bidi="fa-IR"/>
                              <w:rPrChange w:id="1534" w:author="Avionics" w:date="2015-10-08T00:09:00Z">
                                <w:rPr>
                                  <w:rFonts w:ascii="Cambria" w:eastAsia="Calibri" w:hAnsi="Cambria" w:cs="B Mitra" w:hint="cs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>در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tl/>
                              <w:lang w:bidi="fa-IR"/>
                              <w:rPrChange w:id="1535" w:author="Avionics" w:date="2015-10-08T00:09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  <w:rtl/>
                                  <w:lang w:bidi="fa-IR"/>
                                </w:rPr>
                              </w:rPrChange>
                            </w:rPr>
                            <w:t xml:space="preserve"> </w:t>
                          </w:r>
                          <w:r w:rsidRPr="008368A5">
                            <w:rPr>
                              <w:rFonts w:ascii="Cambria" w:eastAsia="Calibri" w:hAnsi="Cambria" w:cs="B Mitra"/>
                              <w:sz w:val="22"/>
                              <w:szCs w:val="22"/>
                              <w:rPrChange w:id="1536" w:author="Avionics" w:date="2015-10-08T00:09:00Z">
                                <w:rPr>
                                  <w:rFonts w:ascii="Cambria" w:eastAsia="Calibri" w:hAnsi="Cambria" w:cs="B Mitra"/>
                                  <w:color w:val="008080"/>
                                  <w:sz w:val="22"/>
                                  <w:szCs w:val="22"/>
                                  <w:u w:val="single"/>
                                </w:rPr>
                              </w:rPrChange>
                            </w:rPr>
                            <w:t>Device Manager</w:t>
                          </w:r>
                        </w:p>
                      </w:txbxContent>
                    </v:textbox>
                  </v:shape>
                  <w10:anchorlock/>
                </v:group>
              </w:pict>
            </mc:Fallback>
          </mc:AlternateContent>
        </w:r>
      </w:ins>
    </w:p>
    <w:p w:rsidR="00242A98" w:rsidDel="008368A5" w:rsidRDefault="00242A98" w:rsidP="0080164D">
      <w:pPr>
        <w:rPr>
          <w:ins w:id="1537" w:author="Windows User" w:date="2015-10-01T17:28:00Z"/>
          <w:del w:id="1538" w:author="Avionics" w:date="2015-10-08T00:09:00Z"/>
        </w:rPr>
      </w:pPr>
    </w:p>
    <w:p w:rsidR="00915E36" w:rsidDel="002E0742" w:rsidRDefault="00116569">
      <w:pPr>
        <w:pStyle w:val="ListParagraph"/>
        <w:numPr>
          <w:ilvl w:val="0"/>
          <w:numId w:val="10"/>
        </w:numPr>
        <w:rPr>
          <w:del w:id="1539" w:author="Windows User" w:date="2015-10-01T17:20:00Z"/>
          <w:rtl/>
        </w:rPr>
        <w:pPrChange w:id="1540" w:author="Windows User" w:date="2015-10-04T00:33:00Z">
          <w:pPr/>
        </w:pPrChange>
      </w:pPr>
      <w:ins w:id="1541" w:author="Windows User" w:date="2015-10-01T17:06:00Z">
        <w:r>
          <w:rPr>
            <w:noProof/>
            <w:lang w:bidi="ar-SA"/>
          </w:rPr>
          <w:drawing>
            <wp:anchor distT="0" distB="0" distL="114300" distR="114300" simplePos="0" relativeHeight="251651072" behindDoc="0" locked="0" layoutInCell="1" allowOverlap="1" wp14:anchorId="616520A2" wp14:editId="7FA1C6D5">
              <wp:simplePos x="0" y="0"/>
              <wp:positionH relativeFrom="margin">
                <wp:posOffset>1176655</wp:posOffset>
              </wp:positionH>
              <wp:positionV relativeFrom="paragraph">
                <wp:posOffset>959485</wp:posOffset>
              </wp:positionV>
              <wp:extent cx="3625215" cy="3493135"/>
              <wp:effectExtent l="0" t="0" r="0" b="0"/>
              <wp:wrapTopAndBottom/>
              <wp:docPr id="76" name="Picture 76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3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625215" cy="34931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1542" w:author="Windows User" w:date="2015-10-02T01:01:00Z">
        <w:r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748352" behindDoc="0" locked="0" layoutInCell="1" allowOverlap="1" wp14:anchorId="7C55CD5D" wp14:editId="02B46FE3">
                  <wp:simplePos x="0" y="0"/>
                  <wp:positionH relativeFrom="column">
                    <wp:posOffset>1176128</wp:posOffset>
                  </wp:positionH>
                  <wp:positionV relativeFrom="paragraph">
                    <wp:posOffset>4526987</wp:posOffset>
                  </wp:positionV>
                  <wp:extent cx="3625215" cy="635"/>
                  <wp:effectExtent l="0" t="0" r="0" b="0"/>
                  <wp:wrapTopAndBottom/>
                  <wp:docPr id="79" name="Text Box 7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3625215" cy="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368A5" w:rsidRPr="00DC1507" w:rsidRDefault="008368A5">
                              <w:pPr>
                                <w:pStyle w:val="Caption"/>
                                <w:rPr>
                                  <w:noProof/>
                                </w:rPr>
                                <w:pPrChange w:id="1543" w:author="Windows User" w:date="2015-10-02T01:01:00Z">
                                  <w:pPr/>
                                </w:pPrChange>
                              </w:pPr>
                              <w:bookmarkStart w:id="1544" w:name="_Ref431682169"/>
                              <w:ins w:id="1545" w:author="Windows User" w:date="2015-10-02T01:01:00Z">
                                <w:r>
                                  <w:rPr>
                                    <w:rtl/>
                                  </w:rPr>
                                  <w:t xml:space="preserve">شکل </w:t>
                                </w:r>
                                <w:r>
                                  <w:rPr>
                                    <w:rtl/>
                                  </w:rPr>
                                  <w:fldChar w:fldCharType="begin"/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  <w:r>
                                  <w:instrText>SEQ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شکل \* </w:instrText>
                                </w:r>
                                <w:r>
                                  <w:instrText>ARABIC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</w:ins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ins w:id="1546" w:author="Avionics" w:date="2015-10-08T00:17:00Z">
                                <w:r w:rsidR="0080164D">
                                  <w:rPr>
                                    <w:noProof/>
                                    <w:rtl/>
                                  </w:rPr>
                                  <w:t>12</w:t>
                                </w:r>
                              </w:ins>
                              <w:ins w:id="1547" w:author="Windows User" w:date="2015-10-02T01:01:00Z">
                                <w:r>
                                  <w:rPr>
                                    <w:rtl/>
                                  </w:rPr>
                                  <w:fldChar w:fldCharType="end"/>
                                </w:r>
                                <w:bookmarkEnd w:id="1544"/>
                                <w:r>
                                  <w:rPr>
                                    <w:rFonts w:hint="cs"/>
                                    <w:rtl/>
                                  </w:rPr>
                                  <w:t xml:space="preserve">: تنظیمات نرم‌افزار </w:t>
                                </w:r>
                                <w:r>
                                  <w:t>Putty</w:t>
                                </w:r>
                                <w:r>
                                  <w:rPr>
                                    <w:rFonts w:hint="cs"/>
                                    <w:rtl/>
                                  </w:rPr>
                                  <w:t xml:space="preserve"> جهت ایجاد ارتباط سریال با بورد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7C55CD5D" id="Text Box 79" o:spid="_x0000_s1070" type="#_x0000_t202" style="position:absolute;left:0;text-align:left;margin-left:92.6pt;margin-top:356.45pt;width:285.45pt;height:.05pt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" stroked="f">
                  <v:textbox style="mso-fit-shape-to-text:t" inset="0,0,0,0">
                    <w:txbxContent>
                      <w:p w:rsidR="008368A5" w:rsidRPr="00DC1507" w:rsidRDefault="008368A5">
                        <w:pPr>
                          <w:pStyle w:val="Caption"/>
                          <w:rPr>
                            <w:noProof/>
                          </w:rPr>
                          <w:pPrChange w:id="1548" w:author="Windows User" w:date="2015-10-02T01:01:00Z">
                            <w:pPr/>
                          </w:pPrChange>
                        </w:pPr>
                        <w:bookmarkStart w:id="1549" w:name="_Ref431682169"/>
                        <w:ins w:id="1550" w:author="Windows User" w:date="2015-10-02T01:01:00Z">
                          <w:r>
                            <w:rPr>
                              <w:rtl/>
                            </w:rPr>
                            <w:t xml:space="preserve">شکل </w:t>
                          </w:r>
                          <w:r>
                            <w:rPr>
                              <w:rtl/>
                            </w:rPr>
                            <w:fldChar w:fldCharType="begin"/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  <w:r>
                            <w:instrText>SEQ</w:instrText>
                          </w:r>
                          <w:r>
                            <w:rPr>
                              <w:rtl/>
                            </w:rPr>
                            <w:instrText xml:space="preserve"> شکل \* </w:instrText>
                          </w:r>
                          <w:r>
                            <w:instrText>ARABIC</w:instrText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</w:ins>
                        <w:r>
                          <w:rPr>
                            <w:rtl/>
                          </w:rPr>
                          <w:fldChar w:fldCharType="separate"/>
                        </w:r>
                        <w:ins w:id="1551" w:author="Avionics" w:date="2015-10-08T00:17:00Z">
                          <w:r w:rsidR="0080164D">
                            <w:rPr>
                              <w:noProof/>
                              <w:rtl/>
                            </w:rPr>
                            <w:t>12</w:t>
                          </w:r>
                        </w:ins>
                        <w:ins w:id="1552" w:author="Windows User" w:date="2015-10-02T01:01:00Z">
                          <w:r>
                            <w:rPr>
                              <w:rtl/>
                            </w:rPr>
                            <w:fldChar w:fldCharType="end"/>
                          </w:r>
                          <w:bookmarkEnd w:id="1549"/>
                          <w:r>
                            <w:rPr>
                              <w:rFonts w:hint="cs"/>
                              <w:rtl/>
                            </w:rPr>
                            <w:t xml:space="preserve">: تنظیمات نرم‌افزار </w:t>
                          </w:r>
                          <w:r>
                            <w:t>Putty</w:t>
                          </w:r>
                          <w:r>
                            <w:rPr>
                              <w:rFonts w:hint="cs"/>
                              <w:rtl/>
                            </w:rPr>
                            <w:t xml:space="preserve"> جهت ایجاد ارتباط سریال با بورد</w:t>
                          </w:r>
                        </w:ins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</w:ins>
    </w:p>
    <w:p w:rsidR="00F92C29" w:rsidRDefault="006A26BF">
      <w:pPr>
        <w:pStyle w:val="ListParagraph"/>
        <w:numPr>
          <w:ilvl w:val="0"/>
          <w:numId w:val="10"/>
        </w:numPr>
        <w:rPr>
          <w:ins w:id="1553" w:author="Windows User" w:date="2015-10-02T01:03:00Z"/>
          <w:rtl/>
        </w:rPr>
        <w:pPrChange w:id="1554" w:author="Windows User" w:date="2015-10-04T00:34:00Z">
          <w:pPr>
            <w:bidi w:val="0"/>
            <w:jc w:val="left"/>
          </w:pPr>
        </w:pPrChange>
      </w:pPr>
      <w:ins w:id="1555" w:author="Windows User" w:date="2015-10-01T17:02:00Z">
        <w:r>
          <w:rPr>
            <w:rFonts w:hint="cs"/>
            <w:rtl/>
          </w:rPr>
          <w:t>در ادامه</w:t>
        </w:r>
      </w:ins>
      <w:ins w:id="1556" w:author="Windows User" w:date="2015-10-01T17:03:00Z">
        <w:r>
          <w:rPr>
            <w:rFonts w:hint="cs"/>
            <w:rtl/>
          </w:rPr>
          <w:t xml:space="preserve"> بایستی با نرم‌افزاری مانند </w:t>
        </w:r>
        <w:r>
          <w:t>Putty</w:t>
        </w:r>
        <w:r>
          <w:rPr>
            <w:rFonts w:hint="cs"/>
            <w:rtl/>
          </w:rPr>
          <w:t xml:space="preserve"> (قابل دانلود از </w:t>
        </w:r>
      </w:ins>
      <w:ins w:id="1557" w:author="Windows User" w:date="2015-10-08T14:30:00Z">
        <w:r w:rsidR="0049772D">
          <w:rPr>
            <w:rtl/>
          </w:rPr>
          <w:fldChar w:fldCharType="begin"/>
        </w:r>
        <w:r w:rsidR="0049772D">
          <w:rPr>
            <w:rtl/>
          </w:rPr>
          <w:instrText xml:space="preserve"> </w:instrText>
        </w:r>
        <w:r w:rsidR="0049772D">
          <w:instrText>HYPERLINK</w:instrText>
        </w:r>
        <w:r w:rsidR="0049772D">
          <w:rPr>
            <w:rtl/>
          </w:rPr>
          <w:instrText xml:space="preserve"> "</w:instrText>
        </w:r>
        <w:r w:rsidR="0049772D">
          <w:instrText>http://the.earth.li/~sgtatham/putty/latest/x86/putty.exe</w:instrText>
        </w:r>
        <w:r w:rsidR="0049772D">
          <w:rPr>
            <w:rtl/>
          </w:rPr>
          <w:instrText xml:space="preserve">" </w:instrText>
        </w:r>
        <w:r w:rsidR="0049772D">
          <w:rPr>
            <w:rtl/>
          </w:rPr>
          <w:fldChar w:fldCharType="separate"/>
        </w:r>
        <w:r w:rsidRPr="0049772D">
          <w:rPr>
            <w:rStyle w:val="Hyperlink"/>
            <w:rFonts w:hint="cs"/>
            <w:rtl/>
          </w:rPr>
          <w:t>اینجا</w:t>
        </w:r>
        <w:r w:rsidR="0049772D">
          <w:rPr>
            <w:rtl/>
          </w:rPr>
          <w:fldChar w:fldCharType="end"/>
        </w:r>
      </w:ins>
      <w:ins w:id="1558" w:author="Windows User" w:date="2015-10-01T17:03:00Z">
        <w:r>
          <w:rPr>
            <w:rFonts w:hint="cs"/>
            <w:rtl/>
          </w:rPr>
          <w:t>) یک ارتباط سریال با این پورت برقرار کنید.</w:t>
        </w:r>
      </w:ins>
      <w:ins w:id="1559" w:author="Windows User" w:date="2015-10-01T17:05:00Z">
        <w:r>
          <w:rPr>
            <w:rFonts w:hint="cs"/>
            <w:rtl/>
          </w:rPr>
          <w:t xml:space="preserve"> </w:t>
        </w:r>
      </w:ins>
      <w:ins w:id="1560" w:author="Windows User" w:date="2015-10-02T00:41:00Z">
        <w:r w:rsidR="00AC208D">
          <w:rPr>
            <w:rFonts w:hint="cs"/>
            <w:rtl/>
          </w:rPr>
          <w:t xml:space="preserve">بدین منظور </w:t>
        </w:r>
      </w:ins>
      <w:ins w:id="1561" w:author="Windows User" w:date="2015-10-01T17:08:00Z">
        <w:r w:rsidR="00DD0B38">
          <w:rPr>
            <w:rFonts w:hint="cs"/>
            <w:rtl/>
          </w:rPr>
          <w:t xml:space="preserve">با </w:t>
        </w:r>
      </w:ins>
      <w:ins w:id="1562" w:author="Windows User" w:date="2015-10-02T00:41:00Z">
        <w:r w:rsidR="00AC208D">
          <w:rPr>
            <w:rFonts w:hint="cs"/>
            <w:rtl/>
          </w:rPr>
          <w:t>اجرای</w:t>
        </w:r>
      </w:ins>
      <w:ins w:id="1563" w:author="Windows User" w:date="2015-10-01T17:08:00Z">
        <w:r w:rsidR="00DD0B38">
          <w:rPr>
            <w:rFonts w:hint="cs"/>
            <w:rtl/>
          </w:rPr>
          <w:t xml:space="preserve"> نرم افزار </w:t>
        </w:r>
        <w:r w:rsidR="00DD0B38">
          <w:t>Putty</w:t>
        </w:r>
        <w:r w:rsidR="00DD0B38">
          <w:rPr>
            <w:rFonts w:hint="cs"/>
            <w:rtl/>
          </w:rPr>
          <w:t xml:space="preserve"> و انتخاب </w:t>
        </w:r>
        <w:r w:rsidR="00DD0B38">
          <w:t>Connection Type</w:t>
        </w:r>
        <w:r w:rsidR="00DD0B38">
          <w:rPr>
            <w:rFonts w:hint="cs"/>
            <w:rtl/>
          </w:rPr>
          <w:t xml:space="preserve"> </w:t>
        </w:r>
      </w:ins>
      <w:ins w:id="1564" w:author="Windows User" w:date="2015-10-02T00:41:00Z">
        <w:r w:rsidR="00AC208D">
          <w:rPr>
            <w:rFonts w:hint="cs"/>
            <w:rtl/>
          </w:rPr>
          <w:t>از نوع</w:t>
        </w:r>
      </w:ins>
      <w:ins w:id="1565" w:author="Windows User" w:date="2015-10-01T17:08:00Z">
        <w:r w:rsidR="00DD0B38">
          <w:rPr>
            <w:rFonts w:hint="cs"/>
            <w:rtl/>
          </w:rPr>
          <w:t xml:space="preserve"> </w:t>
        </w:r>
        <w:r w:rsidR="00DD0B38">
          <w:t>Serial</w:t>
        </w:r>
        <w:r w:rsidR="00DD0B38">
          <w:rPr>
            <w:rFonts w:hint="cs"/>
            <w:rtl/>
          </w:rPr>
          <w:t xml:space="preserve"> </w:t>
        </w:r>
      </w:ins>
      <w:ins w:id="1566" w:author="Windows User" w:date="2015-10-01T17:09:00Z">
        <w:r w:rsidR="00DD0B38">
          <w:rPr>
            <w:rFonts w:hint="cs"/>
            <w:rtl/>
          </w:rPr>
          <w:t xml:space="preserve">و تنظیم پارامتر </w:t>
        </w:r>
      </w:ins>
      <w:ins w:id="1567" w:author="Windows User" w:date="2015-10-01T17:06:00Z">
        <w:r>
          <w:t>Speed</w:t>
        </w:r>
        <w:r w:rsidR="00DD0B38">
          <w:rPr>
            <w:rFonts w:hint="cs"/>
            <w:rtl/>
          </w:rPr>
          <w:t xml:space="preserve"> </w:t>
        </w:r>
        <w:r>
          <w:rPr>
            <w:rFonts w:hint="cs"/>
            <w:rtl/>
          </w:rPr>
          <w:t xml:space="preserve">برابر </w:t>
        </w:r>
        <w:r>
          <w:t>9600</w:t>
        </w:r>
      </w:ins>
      <w:ins w:id="1568" w:author="Windows User" w:date="2015-10-01T17:09:00Z">
        <w:r w:rsidR="00DD0B38">
          <w:rPr>
            <w:rFonts w:hint="cs"/>
            <w:rtl/>
          </w:rPr>
          <w:t xml:space="preserve"> و سپس کلیک بر روی </w:t>
        </w:r>
        <w:r w:rsidR="00DD0B38">
          <w:t>Open</w:t>
        </w:r>
        <w:r w:rsidR="00DD0B38">
          <w:rPr>
            <w:rFonts w:hint="cs"/>
            <w:rtl/>
          </w:rPr>
          <w:t xml:space="preserve"> یک ارتباط سریال با بورد برقرار میشود</w:t>
        </w:r>
      </w:ins>
      <w:ins w:id="1569" w:author="Windows User" w:date="2015-10-04T00:33:00Z">
        <w:r w:rsidR="00116569">
          <w:rPr>
            <w:rFonts w:hint="cs"/>
            <w:rtl/>
          </w:rPr>
          <w:t xml:space="preserve"> (</w:t>
        </w:r>
      </w:ins>
      <w:ins w:id="1570" w:author="Windows User" w:date="2015-10-04T00:34:00Z">
        <w:r w:rsidR="00116569">
          <w:rPr>
            <w:rtl/>
          </w:rPr>
          <w:fldChar w:fldCharType="begin"/>
        </w:r>
        <w:r w:rsidR="00116569">
          <w:rPr>
            <w:rtl/>
          </w:rPr>
          <w:instrText xml:space="preserve"> </w:instrText>
        </w:r>
        <w:r w:rsidR="00116569">
          <w:rPr>
            <w:rFonts w:hint="cs"/>
          </w:rPr>
          <w:instrText>REF</w:instrText>
        </w:r>
        <w:r w:rsidR="00116569">
          <w:rPr>
            <w:rFonts w:hint="cs"/>
            <w:rtl/>
          </w:rPr>
          <w:instrText xml:space="preserve"> _</w:instrText>
        </w:r>
        <w:r w:rsidR="00116569">
          <w:rPr>
            <w:rFonts w:hint="cs"/>
          </w:rPr>
          <w:instrText>Ref431682169 \h</w:instrText>
        </w:r>
        <w:r w:rsidR="00116569">
          <w:rPr>
            <w:rtl/>
          </w:rPr>
          <w:instrText xml:space="preserve"> </w:instrText>
        </w:r>
      </w:ins>
      <w:r w:rsidR="00116569">
        <w:rPr>
          <w:rtl/>
        </w:rPr>
      </w:r>
      <w:r w:rsidR="00116569">
        <w:rPr>
          <w:rtl/>
        </w:rPr>
        <w:fldChar w:fldCharType="separate"/>
      </w:r>
      <w:ins w:id="1571" w:author="Avionics" w:date="2015-10-08T00:17:00Z">
        <w:r w:rsidR="0080164D">
          <w:rPr>
            <w:rtl/>
          </w:rPr>
          <w:t xml:space="preserve">شکل </w:t>
        </w:r>
        <w:r w:rsidR="0080164D">
          <w:rPr>
            <w:noProof/>
            <w:rtl/>
          </w:rPr>
          <w:t>12</w:t>
        </w:r>
      </w:ins>
      <w:ins w:id="1572" w:author="Windows User" w:date="2015-10-04T00:34:00Z">
        <w:r w:rsidR="00116569">
          <w:rPr>
            <w:rtl/>
          </w:rPr>
          <w:fldChar w:fldCharType="end"/>
        </w:r>
      </w:ins>
      <w:ins w:id="1573" w:author="Windows User" w:date="2015-10-04T00:33:00Z">
        <w:r w:rsidR="00116569">
          <w:rPr>
            <w:rFonts w:hint="cs"/>
            <w:rtl/>
          </w:rPr>
          <w:t>)</w:t>
        </w:r>
      </w:ins>
      <w:ins w:id="1574" w:author="Windows User" w:date="2015-10-01T17:09:00Z">
        <w:r w:rsidR="00DD0B38">
          <w:rPr>
            <w:rFonts w:hint="cs"/>
            <w:rtl/>
          </w:rPr>
          <w:t>.</w:t>
        </w:r>
      </w:ins>
      <w:ins w:id="1575" w:author="Windows User" w:date="2015-10-01T17:06:00Z">
        <w:r>
          <w:rPr>
            <w:rtl/>
          </w:rPr>
          <w:t xml:space="preserve"> </w:t>
        </w:r>
      </w:ins>
      <w:ins w:id="1576" w:author="Windows User" w:date="2015-10-04T00:34:00Z">
        <w:r w:rsidR="00116569">
          <w:rPr>
            <w:rFonts w:hint="cs"/>
            <w:rtl/>
          </w:rPr>
          <w:t xml:space="preserve">چنانچه ارتباط به درستی برقرار شده باشد یک پنجره‌ی مشکی </w:t>
        </w:r>
      </w:ins>
      <w:ins w:id="1577" w:author="Windows User" w:date="2015-10-04T00:35:00Z">
        <w:r w:rsidR="00116569">
          <w:rPr>
            <w:rFonts w:hint="cs"/>
            <w:rtl/>
          </w:rPr>
          <w:t xml:space="preserve">ساده بدون متن </w:t>
        </w:r>
      </w:ins>
      <w:ins w:id="1578" w:author="Windows User" w:date="2015-10-04T00:34:00Z">
        <w:r w:rsidR="00116569">
          <w:rPr>
            <w:rFonts w:hint="cs"/>
            <w:rtl/>
          </w:rPr>
          <w:t>ظاهر میشود.</w:t>
        </w:r>
      </w:ins>
    </w:p>
    <w:p w:rsidR="00F92C29" w:rsidRDefault="00720F2E">
      <w:pPr>
        <w:pStyle w:val="ListParagraph"/>
        <w:numPr>
          <w:ilvl w:val="0"/>
          <w:numId w:val="10"/>
        </w:numPr>
        <w:rPr>
          <w:ins w:id="1579" w:author="Windows User" w:date="2015-10-02T01:03:00Z"/>
          <w:rtl/>
        </w:rPr>
        <w:pPrChange w:id="1580" w:author="Windows User" w:date="2015-10-04T00:36:00Z">
          <w:pPr>
            <w:bidi w:val="0"/>
            <w:jc w:val="left"/>
          </w:pPr>
        </w:pPrChange>
      </w:pPr>
      <w:ins w:id="1581" w:author="Windows User" w:date="2015-10-01T17:12:00Z">
        <w:r>
          <w:rPr>
            <w:rFonts w:hint="cs"/>
            <w:rtl/>
          </w:rPr>
          <w:lastRenderedPageBreak/>
          <w:t xml:space="preserve">اکنون با فشردن کلید </w:t>
        </w:r>
        <w:r>
          <w:t>USER PB</w:t>
        </w:r>
        <w:r>
          <w:rPr>
            <w:rFonts w:hint="cs"/>
            <w:rtl/>
          </w:rPr>
          <w:t xml:space="preserve"> روی بورد</w:t>
        </w:r>
      </w:ins>
      <w:ins w:id="1582" w:author="Windows User" w:date="2015-10-04T00:35:00Z">
        <w:r w:rsidR="00E8421E">
          <w:rPr>
            <w:rFonts w:hint="cs"/>
            <w:rtl/>
          </w:rPr>
          <w:t>،</w:t>
        </w:r>
      </w:ins>
      <w:ins w:id="1583" w:author="Windows User" w:date="2015-10-01T17:12:00Z">
        <w:r>
          <w:rPr>
            <w:rFonts w:hint="cs"/>
            <w:rtl/>
          </w:rPr>
          <w:t xml:space="preserve"> برنامه‌ی تست </w:t>
        </w:r>
      </w:ins>
      <w:ins w:id="1584" w:author="Windows User" w:date="2015-10-01T17:13:00Z">
        <w:r>
          <w:t>SRAM</w:t>
        </w:r>
        <w:r>
          <w:rPr>
            <w:rFonts w:hint="cs"/>
            <w:rtl/>
          </w:rPr>
          <w:t xml:space="preserve"> توسط </w:t>
        </w:r>
      </w:ins>
      <w:ins w:id="1585" w:author="Windows User" w:date="2015-10-04T00:35:00Z">
        <w:r w:rsidR="00E8421E">
          <w:rPr>
            <w:rFonts w:hint="cs"/>
            <w:rtl/>
          </w:rPr>
          <w:t xml:space="preserve">پردازنده‌ی </w:t>
        </w:r>
      </w:ins>
      <w:ins w:id="1586" w:author="Windows User" w:date="2015-10-01T17:13:00Z">
        <w:r>
          <w:rPr>
            <w:rFonts w:hint="cs"/>
            <w:rtl/>
          </w:rPr>
          <w:t>میکروبلیز اجرا شده و نتیجه‌ی آن از طریق همین پنجره نمایش داده میشود. چنانچه تست موفقیت آمیز باشد متنی م</w:t>
        </w:r>
      </w:ins>
      <w:ins w:id="1587" w:author="Windows User" w:date="2015-10-02T00:42:00Z">
        <w:r w:rsidR="00AC208D">
          <w:rPr>
            <w:rFonts w:hint="cs"/>
            <w:rtl/>
          </w:rPr>
          <w:t>شابه</w:t>
        </w:r>
      </w:ins>
      <w:ins w:id="1588" w:author="Windows User" w:date="2015-10-01T17:13:00Z">
        <w:r>
          <w:rPr>
            <w:rFonts w:hint="cs"/>
            <w:rtl/>
          </w:rPr>
          <w:t xml:space="preserve"> </w:t>
        </w:r>
      </w:ins>
      <w:ins w:id="1589" w:author="Windows User" w:date="2015-10-04T00:36:00Z">
        <w:r w:rsidR="00E8421E">
          <w:rPr>
            <w:rtl/>
          </w:rPr>
          <w:fldChar w:fldCharType="begin"/>
        </w:r>
        <w:r w:rsidR="00E8421E">
          <w:rPr>
            <w:rtl/>
          </w:rPr>
          <w:instrText xml:space="preserve"> </w:instrText>
        </w:r>
        <w:r w:rsidR="00E8421E">
          <w:rPr>
            <w:rFonts w:hint="cs"/>
          </w:rPr>
          <w:instrText>REF</w:instrText>
        </w:r>
        <w:r w:rsidR="00E8421E">
          <w:rPr>
            <w:rFonts w:hint="cs"/>
            <w:rtl/>
          </w:rPr>
          <w:instrText xml:space="preserve"> _</w:instrText>
        </w:r>
        <w:r w:rsidR="00E8421E">
          <w:rPr>
            <w:rFonts w:hint="cs"/>
          </w:rPr>
          <w:instrText>Ref431682291 \h</w:instrText>
        </w:r>
        <w:r w:rsidR="00E8421E">
          <w:rPr>
            <w:rtl/>
          </w:rPr>
          <w:instrText xml:space="preserve"> </w:instrText>
        </w:r>
      </w:ins>
      <w:r w:rsidR="00E8421E">
        <w:rPr>
          <w:rtl/>
        </w:rPr>
      </w:r>
      <w:r w:rsidR="00E8421E">
        <w:rPr>
          <w:rtl/>
        </w:rPr>
        <w:fldChar w:fldCharType="separate"/>
      </w:r>
      <w:ins w:id="1590" w:author="Avionics" w:date="2015-10-08T00:17:00Z">
        <w:r w:rsidR="0080164D">
          <w:rPr>
            <w:rtl/>
          </w:rPr>
          <w:t xml:space="preserve">شکل </w:t>
        </w:r>
        <w:r w:rsidR="0080164D">
          <w:rPr>
            <w:noProof/>
            <w:rtl/>
          </w:rPr>
          <w:t>13</w:t>
        </w:r>
      </w:ins>
      <w:ins w:id="1591" w:author="Windows User" w:date="2015-10-04T00:36:00Z">
        <w:r w:rsidR="00E8421E">
          <w:rPr>
            <w:rtl/>
          </w:rPr>
          <w:fldChar w:fldCharType="end"/>
        </w:r>
        <w:r w:rsidR="00E8421E">
          <w:rPr>
            <w:rFonts w:hint="cs"/>
            <w:rtl/>
          </w:rPr>
          <w:t xml:space="preserve"> </w:t>
        </w:r>
      </w:ins>
      <w:ins w:id="1592" w:author="Windows User" w:date="2015-10-01T17:13:00Z">
        <w:r>
          <w:rPr>
            <w:rFonts w:hint="cs"/>
            <w:rtl/>
          </w:rPr>
          <w:t>نمایش داده میشود</w:t>
        </w:r>
      </w:ins>
      <w:ins w:id="1593" w:author="Windows User" w:date="2015-10-01T17:14:00Z">
        <w:r>
          <w:rPr>
            <w:rFonts w:hint="cs"/>
            <w:rtl/>
          </w:rPr>
          <w:t>.</w:t>
        </w:r>
      </w:ins>
      <w:ins w:id="1594" w:author="Windows User" w:date="2015-10-01T17:15:00Z">
        <w:r>
          <w:rPr>
            <w:rFonts w:hint="cs"/>
            <w:rtl/>
          </w:rPr>
          <w:t xml:space="preserve"> همانطور که مشاهده میکنید </w:t>
        </w:r>
      </w:ins>
      <w:ins w:id="1595" w:author="Windows User" w:date="2015-10-01T17:17:00Z">
        <w:r w:rsidR="005A6802">
          <w:rPr>
            <w:rFonts w:hint="cs"/>
            <w:rtl/>
          </w:rPr>
          <w:t xml:space="preserve">نتیجه‌ی همه‌ی تست‌ها با عبارت </w:t>
        </w:r>
        <w:r w:rsidR="005A6802">
          <w:t>PASSED</w:t>
        </w:r>
        <w:r w:rsidR="005A6802">
          <w:rPr>
            <w:rFonts w:hint="cs"/>
            <w:rtl/>
          </w:rPr>
          <w:t xml:space="preserve"> مشخص شده است که نشان از صحت عملکرد </w:t>
        </w:r>
        <w:r w:rsidR="005A6802">
          <w:t>SRAM</w:t>
        </w:r>
      </w:ins>
      <w:ins w:id="1596" w:author="Windows User" w:date="2015-10-01T17:18:00Z">
        <w:r w:rsidR="005A6802">
          <w:rPr>
            <w:rFonts w:hint="cs"/>
            <w:rtl/>
          </w:rPr>
          <w:t xml:space="preserve"> دارد. بدین ترتیب علاوه بر صحت عملکرد </w:t>
        </w:r>
        <w:r w:rsidR="005A6802">
          <w:t>SRAM</w:t>
        </w:r>
        <w:r w:rsidR="002E0742">
          <w:rPr>
            <w:rFonts w:hint="cs"/>
            <w:rtl/>
          </w:rPr>
          <w:t>،</w:t>
        </w:r>
        <w:r w:rsidR="005A6802">
          <w:rPr>
            <w:rFonts w:hint="cs"/>
            <w:rtl/>
          </w:rPr>
          <w:t xml:space="preserve"> صحت عملکرد مبدل </w:t>
        </w:r>
        <w:r w:rsidR="005A6802">
          <w:t>USB</w:t>
        </w:r>
        <w:r w:rsidR="005A6802">
          <w:rPr>
            <w:rFonts w:hint="cs"/>
            <w:rtl/>
          </w:rPr>
          <w:t xml:space="preserve"> به سریال و همچنین </w:t>
        </w:r>
      </w:ins>
      <w:ins w:id="1597" w:author="Windows User" w:date="2015-10-02T00:43:00Z">
        <w:r w:rsidR="00AC208D">
          <w:rPr>
            <w:rFonts w:hint="cs"/>
            <w:rtl/>
          </w:rPr>
          <w:t xml:space="preserve">صحت عملکرد </w:t>
        </w:r>
        <w:r w:rsidR="00AC208D">
          <w:t>MicroBlaze</w:t>
        </w:r>
        <w:r w:rsidR="00AC208D">
          <w:rPr>
            <w:rFonts w:hint="cs"/>
            <w:rtl/>
          </w:rPr>
          <w:t xml:space="preserve"> مشخص می‌شود.</w:t>
        </w:r>
      </w:ins>
    </w:p>
    <w:p w:rsidR="002F1F4E" w:rsidRPr="00F92C29" w:rsidRDefault="004412EF" w:rsidP="0080164D">
      <w:pPr>
        <w:rPr>
          <w:ins w:id="1598" w:author="Windows User" w:date="2015-10-01T17:47:00Z"/>
          <w:rFonts w:asciiTheme="minorBidi" w:hAnsiTheme="minorBidi"/>
          <w:sz w:val="24"/>
          <w:rtl/>
          <w:rPrChange w:id="1599" w:author="Windows User" w:date="2015-10-02T01:02:00Z">
            <w:rPr>
              <w:ins w:id="1600" w:author="Windows User" w:date="2015-10-01T17:47:00Z"/>
              <w:rFonts w:ascii="Arial Black" w:eastAsiaTheme="majorEastAsia" w:hAnsi="Arial Black" w:cs="B Titr"/>
              <w:sz w:val="32"/>
              <w:szCs w:val="32"/>
              <w:rtl/>
            </w:rPr>
          </w:rPrChange>
        </w:rPr>
      </w:pPr>
      <w:ins w:id="1601" w:author="Windows User" w:date="2015-10-03T07:53:00Z">
        <w:r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755520" behindDoc="0" locked="0" layoutInCell="1" allowOverlap="1" wp14:anchorId="5F34F7C2" wp14:editId="0E11B256">
                  <wp:simplePos x="0" y="0"/>
                  <wp:positionH relativeFrom="column">
                    <wp:posOffset>848360</wp:posOffset>
                  </wp:positionH>
                  <wp:positionV relativeFrom="paragraph">
                    <wp:posOffset>3050540</wp:posOffset>
                  </wp:positionV>
                  <wp:extent cx="4237990" cy="635"/>
                  <wp:effectExtent l="0" t="0" r="0" b="0"/>
                  <wp:wrapTopAndBottom/>
                  <wp:docPr id="71" name="Text Box 7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4237990" cy="63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</wps:spPr>
                        <wps:txbx>
                          <w:txbxContent>
                            <w:p w:rsidR="008368A5" w:rsidRPr="00F35AF0" w:rsidRDefault="008368A5">
                              <w:pPr>
                                <w:pStyle w:val="Caption"/>
                                <w:rPr>
                                  <w:noProof/>
                                </w:rPr>
                                <w:pPrChange w:id="1602" w:author="Windows User" w:date="2015-10-03T07:53:00Z">
                                  <w:pPr/>
                                </w:pPrChange>
                              </w:pPr>
                              <w:bookmarkStart w:id="1603" w:name="_Ref431682291"/>
                              <w:ins w:id="1604" w:author="Windows User" w:date="2015-10-03T07:53:00Z">
                                <w:r>
                                  <w:rPr>
                                    <w:rtl/>
                                  </w:rPr>
                                  <w:t xml:space="preserve">شکل </w:t>
                                </w:r>
                                <w:r>
                                  <w:rPr>
                                    <w:rtl/>
                                  </w:rPr>
                                  <w:fldChar w:fldCharType="begin"/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  <w:r>
                                  <w:instrText>SEQ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شکل \* </w:instrText>
                                </w:r>
                                <w:r>
                                  <w:instrText>ARABIC</w:instrText>
                                </w:r>
                                <w:r>
                                  <w:rPr>
                                    <w:rtl/>
                                  </w:rPr>
                                  <w:instrText xml:space="preserve"> </w:instrText>
                                </w:r>
                              </w:ins>
                              <w:r>
                                <w:rPr>
                                  <w:rtl/>
                                </w:rPr>
                                <w:fldChar w:fldCharType="separate"/>
                              </w:r>
                              <w:ins w:id="1605" w:author="Avionics" w:date="2015-10-08T00:17:00Z">
                                <w:r w:rsidR="0080164D">
                                  <w:rPr>
                                    <w:noProof/>
                                    <w:rtl/>
                                  </w:rPr>
                                  <w:t>13</w:t>
                                </w:r>
                              </w:ins>
                              <w:ins w:id="1606" w:author="Windows User" w:date="2015-10-03T07:53:00Z">
                                <w:r>
                                  <w:rPr>
                                    <w:rtl/>
                                  </w:rPr>
                                  <w:fldChar w:fldCharType="end"/>
                                </w:r>
                                <w:bookmarkEnd w:id="1603"/>
                                <w:r>
                                  <w:rPr>
                                    <w:rFonts w:hint="cs"/>
                                    <w:noProof/>
                                    <w:rtl/>
                                  </w:rPr>
                                  <w:t xml:space="preserve">: نتیجه‌ی اجرای موفقیت آمیز تست </w:t>
                                </w:r>
                                <w:r>
                                  <w:rPr>
                                    <w:noProof/>
                                  </w:rPr>
                                  <w:t>SRAM</w:t>
                                </w:r>
                              </w:ins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a:graphicData>
                  </a:graphic>
                </wp:anchor>
              </w:drawing>
            </mc:Choice>
            <mc:Fallback>
              <w:pict>
                <v:shape w14:anchorId="5F34F7C2" id="Text Box 71" o:spid="_x0000_s1071" type="#_x0000_t202" style="position:absolute;left:0;text-align:left;margin-left:66.8pt;margin-top:240.2pt;width:333.7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" stroked="f">
                  <v:textbox style="mso-fit-shape-to-text:t" inset="0,0,0,0">
                    <w:txbxContent>
                      <w:p w:rsidR="008368A5" w:rsidRPr="00F35AF0" w:rsidRDefault="008368A5">
                        <w:pPr>
                          <w:pStyle w:val="Caption"/>
                          <w:rPr>
                            <w:noProof/>
                          </w:rPr>
                          <w:pPrChange w:id="1607" w:author="Windows User" w:date="2015-10-03T07:53:00Z">
                            <w:pPr/>
                          </w:pPrChange>
                        </w:pPr>
                        <w:bookmarkStart w:id="1608" w:name="_Ref431682291"/>
                        <w:ins w:id="1609" w:author="Windows User" w:date="2015-10-03T07:53:00Z">
                          <w:r>
                            <w:rPr>
                              <w:rtl/>
                            </w:rPr>
                            <w:t xml:space="preserve">شکل </w:t>
                          </w:r>
                          <w:r>
                            <w:rPr>
                              <w:rtl/>
                            </w:rPr>
                            <w:fldChar w:fldCharType="begin"/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  <w:r>
                            <w:instrText>SEQ</w:instrText>
                          </w:r>
                          <w:r>
                            <w:rPr>
                              <w:rtl/>
                            </w:rPr>
                            <w:instrText xml:space="preserve"> شکل \* </w:instrText>
                          </w:r>
                          <w:r>
                            <w:instrText>ARABIC</w:instrText>
                          </w:r>
                          <w:r>
                            <w:rPr>
                              <w:rtl/>
                            </w:rPr>
                            <w:instrText xml:space="preserve"> </w:instrText>
                          </w:r>
                        </w:ins>
                        <w:r>
                          <w:rPr>
                            <w:rtl/>
                          </w:rPr>
                          <w:fldChar w:fldCharType="separate"/>
                        </w:r>
                        <w:ins w:id="1610" w:author="Avionics" w:date="2015-10-08T00:17:00Z">
                          <w:r w:rsidR="0080164D">
                            <w:rPr>
                              <w:noProof/>
                              <w:rtl/>
                            </w:rPr>
                            <w:t>13</w:t>
                          </w:r>
                        </w:ins>
                        <w:ins w:id="1611" w:author="Windows User" w:date="2015-10-03T07:53:00Z">
                          <w:r>
                            <w:rPr>
                              <w:rtl/>
                            </w:rPr>
                            <w:fldChar w:fldCharType="end"/>
                          </w:r>
                          <w:bookmarkEnd w:id="1608"/>
                          <w:r>
                            <w:rPr>
                              <w:rFonts w:hint="cs"/>
                              <w:noProof/>
                              <w:rtl/>
                            </w:rPr>
                            <w:t xml:space="preserve">: نتیجه‌ی اجرای موفقیت آمیز تست </w:t>
                          </w:r>
                          <w:r>
                            <w:rPr>
                              <w:noProof/>
                            </w:rPr>
                            <w:t>SRAM</w:t>
                          </w:r>
                        </w:ins>
                      </w:p>
                    </w:txbxContent>
                  </v:textbox>
                  <w10:wrap type="topAndBottom"/>
                </v:shape>
              </w:pict>
            </mc:Fallback>
          </mc:AlternateContent>
        </w:r>
      </w:ins>
      <w:ins w:id="1612" w:author="Windows User" w:date="2015-10-01T17:14:00Z">
        <w:r w:rsidR="00392227">
          <w:rPr>
            <w:noProof/>
            <w:lang w:bidi="ar-SA"/>
          </w:rPr>
          <w:drawing>
            <wp:anchor distT="0" distB="0" distL="114300" distR="114300" simplePos="0" relativeHeight="251659264" behindDoc="0" locked="0" layoutInCell="1" allowOverlap="1" wp14:anchorId="57F34417" wp14:editId="2A87FEB3">
              <wp:simplePos x="0" y="0"/>
              <wp:positionH relativeFrom="column">
                <wp:posOffset>848360</wp:posOffset>
              </wp:positionH>
              <wp:positionV relativeFrom="paragraph">
                <wp:posOffset>325154</wp:posOffset>
              </wp:positionV>
              <wp:extent cx="4237990" cy="2668270"/>
              <wp:effectExtent l="0" t="0" r="0" b="0"/>
              <wp:wrapTopAndBottom/>
              <wp:docPr id="77" name="Picture 7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4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237990" cy="26682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ins>
      <w:ins w:id="1613" w:author="Windows User" w:date="2015-10-01T17:47:00Z">
        <w:r w:rsidR="002F1F4E">
          <w:rPr>
            <w:szCs w:val="32"/>
            <w:rtl/>
          </w:rPr>
          <w:br w:type="page"/>
        </w:r>
      </w:ins>
    </w:p>
    <w:p w:rsidR="00915E36" w:rsidRPr="000957F5" w:rsidDel="00B54CD4" w:rsidRDefault="00915E36">
      <w:pPr>
        <w:pStyle w:val="Heading1"/>
        <w:rPr>
          <w:del w:id="1614" w:author="Windows User" w:date="2015-09-27T22:06:00Z"/>
          <w:szCs w:val="32"/>
          <w:rtl/>
          <w:rPrChange w:id="1615" w:author="Windows User" w:date="2015-10-01T16:13:00Z">
            <w:rPr>
              <w:del w:id="1616" w:author="Windows User" w:date="2015-09-27T22:06:00Z"/>
              <w:rtl/>
            </w:rPr>
          </w:rPrChange>
        </w:rPr>
        <w:pPrChange w:id="1617" w:author="Windows User" w:date="2015-10-01T16:13:00Z">
          <w:pPr/>
        </w:pPrChange>
      </w:pPr>
    </w:p>
    <w:p w:rsidR="00887895" w:rsidRPr="000957F5" w:rsidRDefault="00514D2F" w:rsidP="0018369B">
      <w:pPr>
        <w:pStyle w:val="Heading1"/>
        <w:rPr>
          <w:szCs w:val="32"/>
          <w:rtl/>
          <w:rPrChange w:id="1618" w:author="Windows User" w:date="2015-10-01T16:13:00Z">
            <w:rPr>
              <w:rtl/>
            </w:rPr>
          </w:rPrChange>
        </w:rPr>
      </w:pPr>
      <w:bookmarkStart w:id="1619" w:name="_Toc432030605"/>
      <w:ins w:id="1620" w:author="Windows User" w:date="2015-10-01T18:37:00Z">
        <w:r>
          <w:rPr>
            <w:rFonts w:hint="cs"/>
            <w:szCs w:val="32"/>
            <w:rtl/>
          </w:rPr>
          <w:t xml:space="preserve">ضمیمه 1- </w:t>
        </w:r>
      </w:ins>
      <w:r w:rsidR="00887895" w:rsidRPr="000957F5">
        <w:rPr>
          <w:rFonts w:hint="eastAsia"/>
          <w:szCs w:val="32"/>
          <w:rtl/>
          <w:rPrChange w:id="1621" w:author="Windows User" w:date="2015-10-01T16:13:00Z">
            <w:rPr>
              <w:rFonts w:hint="eastAsia"/>
              <w:rtl/>
            </w:rPr>
          </w:rPrChange>
        </w:rPr>
        <w:t>شروع</w:t>
      </w:r>
      <w:r w:rsidR="00887895" w:rsidRPr="000957F5">
        <w:rPr>
          <w:szCs w:val="32"/>
          <w:rtl/>
          <w:rPrChange w:id="1622" w:author="Windows User" w:date="2015-10-01T16:13:00Z">
            <w:rPr>
              <w:rtl/>
            </w:rPr>
          </w:rPrChange>
        </w:rPr>
        <w:t xml:space="preserve"> </w:t>
      </w:r>
      <w:r w:rsidR="00887895" w:rsidRPr="000957F5">
        <w:rPr>
          <w:rFonts w:hint="eastAsia"/>
          <w:szCs w:val="32"/>
          <w:rtl/>
          <w:rPrChange w:id="1623" w:author="Windows User" w:date="2015-10-01T16:13:00Z">
            <w:rPr>
              <w:rFonts w:hint="eastAsia"/>
              <w:rtl/>
            </w:rPr>
          </w:rPrChange>
        </w:rPr>
        <w:t>به</w:t>
      </w:r>
      <w:r w:rsidR="00887895" w:rsidRPr="000957F5">
        <w:rPr>
          <w:szCs w:val="32"/>
          <w:rtl/>
          <w:rPrChange w:id="1624" w:author="Windows User" w:date="2015-10-01T16:13:00Z">
            <w:rPr>
              <w:rtl/>
            </w:rPr>
          </w:rPrChange>
        </w:rPr>
        <w:t xml:space="preserve"> </w:t>
      </w:r>
      <w:r w:rsidR="00887895" w:rsidRPr="000957F5">
        <w:rPr>
          <w:rFonts w:hint="eastAsia"/>
          <w:szCs w:val="32"/>
          <w:rtl/>
          <w:rPrChange w:id="1625" w:author="Windows User" w:date="2015-10-01T16:13:00Z">
            <w:rPr>
              <w:rFonts w:hint="eastAsia"/>
              <w:rtl/>
            </w:rPr>
          </w:rPrChange>
        </w:rPr>
        <w:t>کار</w:t>
      </w:r>
      <w:r w:rsidR="00887895" w:rsidRPr="000957F5">
        <w:rPr>
          <w:szCs w:val="32"/>
          <w:rtl/>
          <w:rPrChange w:id="1626" w:author="Windows User" w:date="2015-10-01T16:13:00Z">
            <w:rPr>
              <w:rtl/>
            </w:rPr>
          </w:rPrChange>
        </w:rPr>
        <w:t xml:space="preserve"> </w:t>
      </w:r>
      <w:r w:rsidR="00887895" w:rsidRPr="000957F5">
        <w:rPr>
          <w:rFonts w:hint="eastAsia"/>
          <w:szCs w:val="32"/>
          <w:rtl/>
          <w:rPrChange w:id="1627" w:author="Windows User" w:date="2015-10-01T16:13:00Z">
            <w:rPr>
              <w:rFonts w:hint="eastAsia"/>
              <w:rtl/>
            </w:rPr>
          </w:rPrChange>
        </w:rPr>
        <w:t>با</w:t>
      </w:r>
      <w:r w:rsidR="00887895" w:rsidRPr="000957F5">
        <w:rPr>
          <w:szCs w:val="32"/>
          <w:rtl/>
          <w:rPrChange w:id="1628" w:author="Windows User" w:date="2015-10-01T16:13:00Z">
            <w:rPr>
              <w:rtl/>
            </w:rPr>
          </w:rPrChange>
        </w:rPr>
        <w:t xml:space="preserve"> </w:t>
      </w:r>
      <w:ins w:id="1629" w:author="Windows User" w:date="2015-10-02T00:44:00Z">
        <w:r w:rsidR="009A581F">
          <w:rPr>
            <w:rFonts w:cs="Cambria" w:hint="cs"/>
            <w:szCs w:val="32"/>
            <w:rtl/>
          </w:rPr>
          <w:t>"</w:t>
        </w:r>
      </w:ins>
      <w:r w:rsidR="00887895" w:rsidRPr="000957F5">
        <w:rPr>
          <w:rFonts w:hint="eastAsia"/>
          <w:szCs w:val="32"/>
          <w:rtl/>
          <w:rPrChange w:id="1630" w:author="Windows User" w:date="2015-10-01T16:13:00Z">
            <w:rPr>
              <w:rFonts w:hint="eastAsia"/>
              <w:rtl/>
            </w:rPr>
          </w:rPrChange>
        </w:rPr>
        <w:t>پازج</w:t>
      </w:r>
      <w:ins w:id="1631" w:author="Windows User" w:date="2015-10-02T00:44:00Z">
        <w:r w:rsidR="009A581F">
          <w:rPr>
            <w:rFonts w:hint="cs"/>
            <w:szCs w:val="32"/>
            <w:rtl/>
          </w:rPr>
          <w:t xml:space="preserve"> 1"</w:t>
        </w:r>
      </w:ins>
      <w:del w:id="1632" w:author="Windows User" w:date="2015-10-02T00:44:00Z">
        <w:r w:rsidR="00887895" w:rsidRPr="000957F5" w:rsidDel="009A581F">
          <w:rPr>
            <w:szCs w:val="32"/>
            <w:rtl/>
            <w:rPrChange w:id="1633" w:author="Windows User" w:date="2015-10-01T16:13:00Z">
              <w:rPr>
                <w:rtl/>
              </w:rPr>
            </w:rPrChange>
          </w:rPr>
          <w:delText xml:space="preserve"> 1</w:delText>
        </w:r>
      </w:del>
      <w:ins w:id="1634" w:author="Windows User" w:date="2015-09-27T22:30:00Z">
        <w:r w:rsidR="002374AF" w:rsidRPr="000957F5">
          <w:t xml:space="preserve"> </w:t>
        </w:r>
        <w:r w:rsidR="002374AF" w:rsidRPr="000957F5">
          <w:rPr>
            <w:rFonts w:hint="eastAsia"/>
            <w:szCs w:val="32"/>
            <w:rtl/>
            <w:rPrChange w:id="1635" w:author="Windows User" w:date="2015-10-01T16:13:00Z">
              <w:rPr>
                <w:rFonts w:hint="eastAsia"/>
                <w:rtl/>
              </w:rPr>
            </w:rPrChange>
          </w:rPr>
          <w:t>و</w:t>
        </w:r>
        <w:r w:rsidR="002374AF" w:rsidRPr="000957F5">
          <w:rPr>
            <w:szCs w:val="32"/>
            <w:rtl/>
            <w:rPrChange w:id="1636" w:author="Windows User" w:date="2015-10-01T16:13:00Z">
              <w:rPr>
                <w:rtl/>
              </w:rPr>
            </w:rPrChange>
          </w:rPr>
          <w:t xml:space="preserve"> </w:t>
        </w:r>
        <w:r w:rsidR="002374AF" w:rsidRPr="000957F5">
          <w:rPr>
            <w:rFonts w:hint="eastAsia"/>
            <w:szCs w:val="32"/>
            <w:rtl/>
            <w:rPrChange w:id="1637" w:author="Windows User" w:date="2015-10-01T16:13:00Z">
              <w:rPr>
                <w:rFonts w:hint="eastAsia"/>
                <w:rtl/>
              </w:rPr>
            </w:rPrChange>
          </w:rPr>
          <w:t>ساخت</w:t>
        </w:r>
        <w:r w:rsidR="002374AF" w:rsidRPr="000957F5">
          <w:rPr>
            <w:szCs w:val="32"/>
            <w:rtl/>
            <w:rPrChange w:id="1638" w:author="Windows User" w:date="2015-10-01T16:13:00Z">
              <w:rPr>
                <w:rtl/>
              </w:rPr>
            </w:rPrChange>
          </w:rPr>
          <w:t xml:space="preserve"> </w:t>
        </w:r>
        <w:r w:rsidR="002374AF" w:rsidRPr="000957F5">
          <w:rPr>
            <w:rFonts w:hint="cs"/>
            <w:szCs w:val="32"/>
            <w:rtl/>
            <w:rPrChange w:id="1639" w:author="Windows User" w:date="2015-10-01T16:13:00Z">
              <w:rPr>
                <w:rFonts w:hint="cs"/>
                <w:rtl/>
              </w:rPr>
            </w:rPrChange>
          </w:rPr>
          <w:t>ی</w:t>
        </w:r>
        <w:r w:rsidR="002374AF" w:rsidRPr="000957F5">
          <w:rPr>
            <w:rFonts w:hint="eastAsia"/>
            <w:szCs w:val="32"/>
            <w:rtl/>
            <w:rPrChange w:id="1640" w:author="Windows User" w:date="2015-10-01T16:13:00Z">
              <w:rPr>
                <w:rFonts w:hint="eastAsia"/>
                <w:rtl/>
              </w:rPr>
            </w:rPrChange>
          </w:rPr>
          <w:t>ک</w:t>
        </w:r>
        <w:r w:rsidR="002374AF" w:rsidRPr="000957F5">
          <w:rPr>
            <w:szCs w:val="32"/>
            <w:rtl/>
            <w:rPrChange w:id="1641" w:author="Windows User" w:date="2015-10-01T16:13:00Z">
              <w:rPr>
                <w:rtl/>
              </w:rPr>
            </w:rPrChange>
          </w:rPr>
          <w:t xml:space="preserve"> </w:t>
        </w:r>
        <w:r w:rsidR="002374AF" w:rsidRPr="000957F5">
          <w:rPr>
            <w:rFonts w:hint="eastAsia"/>
            <w:szCs w:val="32"/>
            <w:rtl/>
            <w:rPrChange w:id="1642" w:author="Windows User" w:date="2015-10-01T16:13:00Z">
              <w:rPr>
                <w:rFonts w:hint="eastAsia"/>
                <w:rtl/>
              </w:rPr>
            </w:rPrChange>
          </w:rPr>
          <w:t>پروژه</w:t>
        </w:r>
        <w:r w:rsidR="002374AF" w:rsidRPr="000957F5">
          <w:rPr>
            <w:szCs w:val="32"/>
            <w:rtl/>
            <w:rPrChange w:id="1643" w:author="Windows User" w:date="2015-10-01T16:13:00Z">
              <w:rPr>
                <w:rtl/>
              </w:rPr>
            </w:rPrChange>
          </w:rPr>
          <w:t xml:space="preserve"> </w:t>
        </w:r>
        <w:r w:rsidR="002374AF" w:rsidRPr="000957F5">
          <w:rPr>
            <w:rFonts w:hint="eastAsia"/>
            <w:szCs w:val="32"/>
            <w:rtl/>
            <w:rPrChange w:id="1644" w:author="Windows User" w:date="2015-10-01T16:13:00Z">
              <w:rPr>
                <w:rFonts w:hint="eastAsia"/>
                <w:rtl/>
              </w:rPr>
            </w:rPrChange>
          </w:rPr>
          <w:t>نمونه</w:t>
        </w:r>
      </w:ins>
      <w:ins w:id="1645" w:author="Windows User" w:date="2015-10-02T00:44:00Z">
        <w:r w:rsidR="009A581F">
          <w:rPr>
            <w:rFonts w:hint="cs"/>
            <w:szCs w:val="32"/>
            <w:rtl/>
          </w:rPr>
          <w:t xml:space="preserve"> در </w:t>
        </w:r>
        <w:r w:rsidR="009A581F">
          <w:rPr>
            <w:szCs w:val="32"/>
          </w:rPr>
          <w:t>ISE</w:t>
        </w:r>
      </w:ins>
      <w:bookmarkEnd w:id="1619"/>
    </w:p>
    <w:p w:rsidR="00887895" w:rsidRDefault="00887895" w:rsidP="000B78AC">
      <w:pPr>
        <w:rPr>
          <w:rtl/>
        </w:rPr>
      </w:pPr>
      <w:r>
        <w:rPr>
          <w:rtl/>
        </w:rPr>
        <w:t>برا</w:t>
      </w:r>
      <w:r>
        <w:rPr>
          <w:rFonts w:hint="cs"/>
          <w:rtl/>
        </w:rPr>
        <w:t>ی</w:t>
      </w:r>
      <w:r>
        <w:rPr>
          <w:rtl/>
        </w:rPr>
        <w:t xml:space="preserve"> شروع کاف</w:t>
      </w:r>
      <w:r>
        <w:rPr>
          <w:rFonts w:hint="cs"/>
          <w:rtl/>
        </w:rPr>
        <w:t>ی</w:t>
      </w:r>
      <w:r>
        <w:rPr>
          <w:rtl/>
        </w:rPr>
        <w:t xml:space="preserve"> است:</w:t>
      </w:r>
    </w:p>
    <w:p w:rsidR="00887895" w:rsidRDefault="00887895" w:rsidP="0018369B">
      <w:pPr>
        <w:pStyle w:val="ListParagraph"/>
        <w:numPr>
          <w:ilvl w:val="0"/>
          <w:numId w:val="2"/>
        </w:numPr>
      </w:pPr>
      <w:r>
        <w:rPr>
          <w:rtl/>
        </w:rPr>
        <w:t>بورد پازج را از طر</w:t>
      </w:r>
      <w:r>
        <w:rPr>
          <w:rFonts w:hint="cs"/>
          <w:rtl/>
        </w:rPr>
        <w:t>یق</w:t>
      </w:r>
      <w:r>
        <w:rPr>
          <w:rtl/>
        </w:rPr>
        <w:t xml:space="preserve"> کابل </w:t>
      </w:r>
      <w:r>
        <w:t>USB</w:t>
      </w:r>
      <w:r>
        <w:rPr>
          <w:rtl/>
        </w:rPr>
        <w:t xml:space="preserve"> همراه بورد به </w:t>
      </w:r>
      <w:del w:id="1646" w:author="Windows User" w:date="2015-10-01T18:38:00Z">
        <w:r w:rsidDel="00514D2F">
          <w:rPr>
            <w:rFonts w:hint="cs"/>
            <w:rtl/>
          </w:rPr>
          <w:delText>یک</w:delText>
        </w:r>
        <w:r w:rsidDel="00514D2F">
          <w:rPr>
            <w:rtl/>
          </w:rPr>
          <w:delText xml:space="preserve"> پورت </w:delText>
        </w:r>
        <w:r w:rsidDel="00514D2F">
          <w:delText>USB</w:delText>
        </w:r>
        <w:r w:rsidDel="00514D2F">
          <w:rPr>
            <w:rtl/>
          </w:rPr>
          <w:delText xml:space="preserve"> و </w:delText>
        </w:r>
        <w:r w:rsidDel="00514D2F">
          <w:rPr>
            <w:rFonts w:hint="cs"/>
            <w:rtl/>
          </w:rPr>
          <w:delText>یا</w:delText>
        </w:r>
        <w:r w:rsidDel="00514D2F">
          <w:rPr>
            <w:rtl/>
          </w:rPr>
          <w:delText xml:space="preserve"> شارژر مناسب متصل کن</w:delText>
        </w:r>
        <w:r w:rsidDel="00514D2F">
          <w:rPr>
            <w:rFonts w:hint="cs"/>
            <w:rtl/>
          </w:rPr>
          <w:delText>ید</w:delText>
        </w:r>
        <w:r w:rsidDel="00514D2F">
          <w:rPr>
            <w:rtl/>
          </w:rPr>
          <w:delText>.</w:delText>
        </w:r>
      </w:del>
      <w:ins w:id="1647" w:author="Windows User" w:date="2015-10-01T18:38:00Z">
        <w:r w:rsidR="00514D2F">
          <w:rPr>
            <w:rFonts w:hint="cs"/>
            <w:rtl/>
          </w:rPr>
          <w:t xml:space="preserve">یکی از درگاه‌های </w:t>
        </w:r>
        <w:r w:rsidR="00514D2F">
          <w:t>USB</w:t>
        </w:r>
        <w:r w:rsidR="00514D2F">
          <w:rPr>
            <w:rFonts w:hint="cs"/>
            <w:rtl/>
          </w:rPr>
          <w:t xml:space="preserve"> کامپیوتر خود متصل نمایید.</w:t>
        </w:r>
      </w:ins>
    </w:p>
    <w:p w:rsidR="00887895" w:rsidRDefault="00887895" w:rsidP="000B78AC">
      <w:pPr>
        <w:pStyle w:val="ListParagraph"/>
        <w:numPr>
          <w:ilvl w:val="0"/>
          <w:numId w:val="2"/>
        </w:numPr>
        <w:rPr>
          <w:rtl/>
        </w:rPr>
      </w:pPr>
      <w:r>
        <w:rPr>
          <w:rFonts w:hint="cs"/>
          <w:rtl/>
        </w:rPr>
        <w:t xml:space="preserve">جامپر را در حالت استفاده از </w:t>
      </w:r>
      <w:r>
        <w:t>USB</w:t>
      </w:r>
      <w:r>
        <w:rPr>
          <w:rFonts w:hint="cs"/>
          <w:rtl/>
        </w:rPr>
        <w:t xml:space="preserve"> به عنوان منبع تغذیه قرار دهید.</w:t>
      </w:r>
    </w:p>
    <w:p w:rsidR="00887895" w:rsidRDefault="00887895" w:rsidP="00611C49">
      <w:pPr>
        <w:pStyle w:val="ListParagraph"/>
        <w:numPr>
          <w:ilvl w:val="0"/>
          <w:numId w:val="2"/>
        </w:numPr>
        <w:rPr>
          <w:rtl/>
        </w:rPr>
      </w:pPr>
      <w:r>
        <w:rPr>
          <w:rtl/>
        </w:rPr>
        <w:t xml:space="preserve">برنامه مد نظرتان را در نرم افزار </w:t>
      </w:r>
      <w:r>
        <w:t>ISE</w:t>
      </w:r>
      <w:r>
        <w:rPr>
          <w:rtl/>
        </w:rPr>
        <w:t xml:space="preserve"> نوشته، سنتز و آماده پ</w:t>
      </w:r>
      <w:r>
        <w:rPr>
          <w:rFonts w:hint="cs"/>
          <w:rtl/>
        </w:rPr>
        <w:t>یاده‌سازی</w:t>
      </w:r>
      <w:r>
        <w:rPr>
          <w:rtl/>
        </w:rPr>
        <w:t xml:space="preserve"> نما</w:t>
      </w:r>
      <w:r>
        <w:rPr>
          <w:rFonts w:hint="cs"/>
          <w:rtl/>
        </w:rPr>
        <w:t>یید</w:t>
      </w:r>
      <w:r>
        <w:rPr>
          <w:rtl/>
        </w:rPr>
        <w:t>.</w:t>
      </w:r>
    </w:p>
    <w:p w:rsidR="00887895" w:rsidRDefault="00887895" w:rsidP="00611C49">
      <w:pPr>
        <w:pStyle w:val="ListParagraph"/>
        <w:numPr>
          <w:ilvl w:val="0"/>
          <w:numId w:val="2"/>
        </w:numPr>
        <w:rPr>
          <w:rtl/>
        </w:rPr>
      </w:pPr>
      <w:r>
        <w:rPr>
          <w:rtl/>
        </w:rPr>
        <w:t>و</w:t>
      </w:r>
      <w:r>
        <w:rPr>
          <w:rFonts w:hint="cs"/>
          <w:rtl/>
        </w:rPr>
        <w:t>ینگ</w:t>
      </w:r>
      <w:r>
        <w:rPr>
          <w:rtl/>
        </w:rPr>
        <w:t xml:space="preserve"> مناسب با کاربردتان را بر رو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rPr>
          <w:rFonts w:hint="cs"/>
          <w:rtl/>
        </w:rPr>
        <w:t>یکی</w:t>
      </w:r>
      <w:r>
        <w:rPr>
          <w:rtl/>
        </w:rPr>
        <w:t xml:space="preserve"> از کانکتورها</w:t>
      </w:r>
      <w:r>
        <w:rPr>
          <w:rFonts w:hint="cs"/>
          <w:rtl/>
        </w:rPr>
        <w:t>ی</w:t>
      </w:r>
      <w:r>
        <w:rPr>
          <w:rtl/>
        </w:rPr>
        <w:t xml:space="preserve"> انتخاب شده نصب نما</w:t>
      </w:r>
      <w:r>
        <w:rPr>
          <w:rFonts w:hint="cs"/>
          <w:rtl/>
        </w:rPr>
        <w:t>یید</w:t>
      </w:r>
      <w:r>
        <w:rPr>
          <w:rtl/>
        </w:rPr>
        <w:t>.</w:t>
      </w:r>
    </w:p>
    <w:p w:rsidR="00887895" w:rsidRDefault="00887895" w:rsidP="00611C49">
      <w:pPr>
        <w:pStyle w:val="ListParagraph"/>
        <w:numPr>
          <w:ilvl w:val="0"/>
          <w:numId w:val="2"/>
        </w:numPr>
        <w:rPr>
          <w:rtl/>
        </w:rPr>
      </w:pPr>
      <w:r>
        <w:rPr>
          <w:rtl/>
        </w:rPr>
        <w:t>پازج را پروگرام کن</w:t>
      </w:r>
      <w:r>
        <w:rPr>
          <w:rFonts w:hint="cs"/>
          <w:rtl/>
        </w:rPr>
        <w:t>ید</w:t>
      </w:r>
      <w:r>
        <w:rPr>
          <w:rtl/>
        </w:rPr>
        <w:t>.</w:t>
      </w:r>
    </w:p>
    <w:p w:rsidR="00887895" w:rsidRDefault="00887895" w:rsidP="00C7370B">
      <w:pPr>
        <w:pStyle w:val="ListParagraph"/>
        <w:numPr>
          <w:ilvl w:val="0"/>
          <w:numId w:val="2"/>
        </w:numPr>
        <w:rPr>
          <w:rtl/>
        </w:rPr>
      </w:pPr>
      <w:r>
        <w:rPr>
          <w:rtl/>
        </w:rPr>
        <w:t>از مشاهده نت</w:t>
      </w:r>
      <w:r>
        <w:rPr>
          <w:rFonts w:hint="cs"/>
          <w:rtl/>
        </w:rPr>
        <w:t>یجه</w:t>
      </w:r>
      <w:r>
        <w:rPr>
          <w:rtl/>
        </w:rPr>
        <w:t xml:space="preserve"> تلاشتان لذت ببر</w:t>
      </w:r>
      <w:r>
        <w:rPr>
          <w:rFonts w:hint="cs"/>
          <w:rtl/>
        </w:rPr>
        <w:t>ید</w:t>
      </w:r>
      <w:r>
        <w:rPr>
          <w:rtl/>
        </w:rPr>
        <w:t>!</w:t>
      </w:r>
    </w:p>
    <w:p w:rsidR="00915E36" w:rsidRDefault="00887895" w:rsidP="0018369B">
      <w:pPr>
        <w:rPr>
          <w:rtl/>
        </w:rPr>
      </w:pPr>
      <w:r>
        <w:rPr>
          <w:rFonts w:hint="cs"/>
          <w:rtl/>
        </w:rPr>
        <w:t>در</w:t>
      </w:r>
      <w:r>
        <w:rPr>
          <w:rtl/>
        </w:rPr>
        <w:t xml:space="preserve"> ادامه مراحل فوق با </w:t>
      </w:r>
      <w:r>
        <w:rPr>
          <w:rFonts w:hint="cs"/>
          <w:rtl/>
        </w:rPr>
        <w:t>یک</w:t>
      </w:r>
      <w:r>
        <w:rPr>
          <w:rtl/>
        </w:rPr>
        <w:t xml:space="preserve"> مثال نشان داده شده است:</w:t>
      </w:r>
    </w:p>
    <w:p w:rsidR="000E66D8" w:rsidRDefault="000E66D8">
      <w:pPr>
        <w:pStyle w:val="ListParagraph"/>
        <w:numPr>
          <w:ilvl w:val="0"/>
          <w:numId w:val="5"/>
        </w:numPr>
        <w:pPrChange w:id="1648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  <w:jc w:val="both"/>
          </w:pPr>
        </w:pPrChange>
      </w:pPr>
      <w:r>
        <w:rPr>
          <w:rFonts w:hint="cs"/>
          <w:rtl/>
        </w:rPr>
        <w:t xml:space="preserve">نرم افزار </w:t>
      </w:r>
      <w:r>
        <w:t>ISE</w:t>
      </w:r>
      <w:r>
        <w:rPr>
          <w:rFonts w:hint="cs"/>
          <w:rtl/>
        </w:rPr>
        <w:t xml:space="preserve"> را باز کنید</w:t>
      </w:r>
      <w:r>
        <w:rPr>
          <w:rStyle w:val="FootnoteReference"/>
          <w:rtl/>
        </w:rPr>
        <w:footnoteReference w:id="1"/>
      </w:r>
      <w:r>
        <w:rPr>
          <w:rFonts w:hint="cs"/>
          <w:rtl/>
        </w:rPr>
        <w:t>.</w:t>
      </w:r>
      <w:ins w:id="1687" w:author="Windows User" w:date="2015-09-27T22:26:00Z">
        <w:r w:rsidR="001D31FD">
          <w:rPr>
            <w:rFonts w:hint="cs"/>
            <w:rtl/>
          </w:rPr>
          <w:t xml:space="preserve"> پیشنهاد ما استفاده از آخرین نسخه‌ی این نرم‌افزار (نسخه‌ی 14.7) است که از </w:t>
        </w:r>
      </w:ins>
      <w:ins w:id="1688" w:author="Windows User" w:date="2015-09-27T22:30:00Z">
        <w:r w:rsidR="002374AF">
          <w:rPr>
            <w:rtl/>
          </w:rPr>
          <w:fldChar w:fldCharType="begin"/>
        </w:r>
        <w:r w:rsidR="002374AF">
          <w:rPr>
            <w:rtl/>
          </w:rPr>
          <w:instrText xml:space="preserve"> </w:instrText>
        </w:r>
        <w:r w:rsidR="002374AF">
          <w:instrText>HYPERLINK</w:instrText>
        </w:r>
        <w:r w:rsidR="002374AF">
          <w:rPr>
            <w:rtl/>
          </w:rPr>
          <w:instrText xml:space="preserve"> "</w:instrText>
        </w:r>
        <w:r w:rsidR="002374AF">
          <w:instrText>http://p30download.com/fa/entry/49796</w:instrText>
        </w:r>
        <w:r w:rsidR="002374AF">
          <w:rPr>
            <w:rtl/>
          </w:rPr>
          <w:instrText xml:space="preserve">/" </w:instrText>
        </w:r>
        <w:r w:rsidR="002374AF">
          <w:rPr>
            <w:rtl/>
          </w:rPr>
          <w:fldChar w:fldCharType="separate"/>
        </w:r>
        <w:r w:rsidR="001D31FD" w:rsidRPr="002374AF">
          <w:rPr>
            <w:rStyle w:val="Hyperlink"/>
            <w:rFonts w:hint="cs"/>
            <w:rtl/>
          </w:rPr>
          <w:t>اینجا</w:t>
        </w:r>
        <w:r w:rsidR="002374AF">
          <w:rPr>
            <w:rtl/>
          </w:rPr>
          <w:fldChar w:fldCharType="end"/>
        </w:r>
      </w:ins>
      <w:ins w:id="1689" w:author="Windows User" w:date="2015-09-27T22:26:00Z">
        <w:r w:rsidR="001D31FD">
          <w:rPr>
            <w:rFonts w:hint="cs"/>
            <w:rtl/>
          </w:rPr>
          <w:t xml:space="preserve"> قابل دانلود است. در </w:t>
        </w:r>
      </w:ins>
      <w:ins w:id="1690" w:author="Windows User" w:date="2015-09-27T22:27:00Z">
        <w:r w:rsidR="001D31FD">
          <w:rPr>
            <w:rFonts w:hint="cs"/>
            <w:rtl/>
          </w:rPr>
          <w:t xml:space="preserve">صورتی که از نسخه‌های قدیمی‌تر این نرم‌افزار استفاده کنید ممکن است </w:t>
        </w:r>
      </w:ins>
      <w:ins w:id="1691" w:author="Windows User" w:date="2015-09-27T22:28:00Z">
        <w:r w:rsidR="001D31FD">
          <w:rPr>
            <w:rFonts w:hint="cs"/>
            <w:rtl/>
          </w:rPr>
          <w:t>پروگرامر روی بورد توسط نرم‌افزار به درستی شناسایی نشود.</w:t>
        </w:r>
      </w:ins>
      <w:ins w:id="1692" w:author="Windows User" w:date="2015-09-27T22:27:00Z">
        <w:r w:rsidR="001D31FD">
          <w:rPr>
            <w:rFonts w:hint="cs"/>
            <w:rtl/>
          </w:rPr>
          <w:t xml:space="preserve"> </w:t>
        </w:r>
      </w:ins>
    </w:p>
    <w:p w:rsidR="000E66D8" w:rsidRDefault="000E66D8">
      <w:pPr>
        <w:rPr>
          <w:rtl/>
        </w:rPr>
        <w:pPrChange w:id="1693" w:author="Windows User" w:date="2015-10-01T16:02:00Z">
          <w:pPr>
            <w:jc w:val="center"/>
          </w:pPr>
        </w:pPrChange>
      </w:pPr>
      <w:r>
        <w:rPr>
          <w:rFonts w:hint="cs"/>
          <w:noProof/>
          <w:rtl/>
          <w:lang w:bidi="ar-SA"/>
        </w:rPr>
        <w:drawing>
          <wp:inline distT="0" distB="0" distL="0" distR="0" wp14:anchorId="07678C1C" wp14:editId="2A76B37D">
            <wp:extent cx="5580235" cy="3276600"/>
            <wp:effectExtent l="0" t="0" r="190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235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D8" w:rsidDel="00472FDE" w:rsidRDefault="000E66D8">
      <w:pPr>
        <w:rPr>
          <w:del w:id="1694" w:author="ARC-05" w:date="2015-10-01T15:10:00Z"/>
        </w:rPr>
        <w:pPrChange w:id="1695" w:author="Windows User" w:date="2015-10-01T16:14:00Z">
          <w:pPr>
            <w:spacing w:after="200" w:line="276" w:lineRule="auto"/>
            <w:jc w:val="left"/>
          </w:pPr>
        </w:pPrChange>
      </w:pPr>
    </w:p>
    <w:p w:rsidR="000E66D8" w:rsidRDefault="000E66D8">
      <w:pPr>
        <w:rPr>
          <w:ins w:id="1696" w:author="Windows User" w:date="2015-10-01T16:15:00Z"/>
        </w:rPr>
        <w:pPrChange w:id="1697" w:author="Windows User" w:date="2015-10-01T16:14:00Z">
          <w:pPr>
            <w:pStyle w:val="ListParagraph"/>
            <w:numPr>
              <w:numId w:val="5"/>
            </w:numPr>
            <w:spacing w:after="200" w:line="276" w:lineRule="auto"/>
            <w:ind w:left="587" w:hanging="360"/>
            <w:jc w:val="left"/>
          </w:pPr>
        </w:pPrChange>
      </w:pPr>
      <w:r>
        <w:rPr>
          <w:rFonts w:hint="cs"/>
          <w:rtl/>
        </w:rPr>
        <w:t xml:space="preserve">با انتخاب </w:t>
      </w:r>
      <w:r>
        <w:t>file – new project</w:t>
      </w:r>
      <w:r>
        <w:rPr>
          <w:rFonts w:hint="cs"/>
          <w:rtl/>
        </w:rPr>
        <w:t xml:space="preserve"> ویزارد مربوط به ساخت یک پروژه جدید را آغاز کنید.</w:t>
      </w:r>
    </w:p>
    <w:p w:rsidR="000957F5" w:rsidRDefault="000957F5">
      <w:pPr>
        <w:rPr>
          <w:ins w:id="1698" w:author="Windows User" w:date="2015-10-01T16:14:00Z"/>
        </w:rPr>
        <w:pPrChange w:id="1699" w:author="Windows User" w:date="2015-10-01T16:14:00Z">
          <w:pPr>
            <w:pStyle w:val="ListParagraph"/>
            <w:numPr>
              <w:numId w:val="5"/>
            </w:numPr>
            <w:spacing w:after="200" w:line="276" w:lineRule="auto"/>
            <w:ind w:left="587" w:hanging="360"/>
            <w:jc w:val="left"/>
          </w:pPr>
        </w:pPrChange>
      </w:pPr>
    </w:p>
    <w:p w:rsidR="000957F5" w:rsidDel="000957F5" w:rsidRDefault="000957F5">
      <w:pPr>
        <w:rPr>
          <w:del w:id="1700" w:author="Windows User" w:date="2015-10-01T16:15:00Z"/>
        </w:rPr>
        <w:pPrChange w:id="1701" w:author="Windows User" w:date="2015-10-01T16:14:00Z">
          <w:pPr>
            <w:pStyle w:val="ListParagraph"/>
            <w:numPr>
              <w:numId w:val="5"/>
            </w:numPr>
            <w:spacing w:after="200" w:line="276" w:lineRule="auto"/>
            <w:ind w:left="587" w:hanging="360"/>
            <w:jc w:val="left"/>
          </w:pPr>
        </w:pPrChange>
      </w:pPr>
      <w:r>
        <w:rPr>
          <w:rFonts w:hint="cs"/>
          <w:noProof/>
          <w:rtl/>
          <w:lang w:bidi="ar-SA"/>
        </w:rPr>
        <w:lastRenderedPageBreak/>
        <w:drawing>
          <wp:anchor distT="0" distB="0" distL="114300" distR="114300" simplePos="0" relativeHeight="251567104" behindDoc="0" locked="0" layoutInCell="1" allowOverlap="1" wp14:anchorId="26D0876C" wp14:editId="28E7F8E0">
            <wp:simplePos x="0" y="0"/>
            <wp:positionH relativeFrom="column">
              <wp:posOffset>95250</wp:posOffset>
            </wp:positionH>
            <wp:positionV relativeFrom="paragraph">
              <wp:posOffset>147320</wp:posOffset>
            </wp:positionV>
            <wp:extent cx="5848350" cy="3441529"/>
            <wp:effectExtent l="0" t="0" r="0" b="6985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1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34415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66D8" w:rsidRDefault="000E66D8" w:rsidP="0018369B"/>
    <w:p w:rsidR="000E66D8" w:rsidRDefault="000957F5">
      <w:pPr>
        <w:pStyle w:val="ListParagraph"/>
        <w:numPr>
          <w:ilvl w:val="0"/>
          <w:numId w:val="5"/>
        </w:numPr>
        <w:pPrChange w:id="1702" w:author="Windows User" w:date="2015-10-01T16:02:00Z">
          <w:pPr>
            <w:pStyle w:val="ListParagraph"/>
            <w:numPr>
              <w:numId w:val="5"/>
            </w:numPr>
            <w:spacing w:after="200" w:line="276" w:lineRule="auto"/>
            <w:ind w:left="587" w:hanging="360"/>
            <w:jc w:val="left"/>
          </w:pPr>
        </w:pPrChange>
      </w:pPr>
      <w:r>
        <w:rPr>
          <w:rFonts w:hint="cs"/>
          <w:noProof/>
          <w:rtl/>
          <w:lang w:bidi="ar-SA"/>
        </w:rPr>
        <w:drawing>
          <wp:anchor distT="0" distB="0" distL="114300" distR="114300" simplePos="0" relativeHeight="251575296" behindDoc="0" locked="0" layoutInCell="1" allowOverlap="1" wp14:anchorId="66437D84" wp14:editId="4633307B">
            <wp:simplePos x="0" y="0"/>
            <wp:positionH relativeFrom="column">
              <wp:posOffset>105828</wp:posOffset>
            </wp:positionH>
            <wp:positionV relativeFrom="paragraph">
              <wp:posOffset>361950</wp:posOffset>
            </wp:positionV>
            <wp:extent cx="5838825" cy="3433429"/>
            <wp:effectExtent l="0" t="0" r="0" b="0"/>
            <wp:wrapTopAndBottom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343342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6D8">
        <w:rPr>
          <w:rFonts w:hint="cs"/>
          <w:rtl/>
        </w:rPr>
        <w:t>مشخصات تراشه مورد استفاده را مانند تصویر زیر تنظیم نمایید.</w:t>
      </w:r>
    </w:p>
    <w:p w:rsidR="000E66D8" w:rsidRDefault="000E66D8" w:rsidP="0018369B"/>
    <w:p w:rsidR="000E66D8" w:rsidRDefault="000E66D8">
      <w:pPr>
        <w:pStyle w:val="ListParagraph"/>
        <w:numPr>
          <w:ilvl w:val="0"/>
          <w:numId w:val="5"/>
        </w:numPr>
        <w:pPrChange w:id="1703" w:author="Windows User" w:date="2015-10-01T16:02:00Z">
          <w:pPr>
            <w:pStyle w:val="ListParagraph"/>
            <w:numPr>
              <w:numId w:val="5"/>
            </w:numPr>
            <w:spacing w:after="200" w:line="276" w:lineRule="auto"/>
            <w:ind w:left="587" w:hanging="360"/>
            <w:jc w:val="left"/>
          </w:pPr>
        </w:pPrChange>
      </w:pPr>
      <w:r>
        <w:rPr>
          <w:rFonts w:hint="cs"/>
          <w:rtl/>
        </w:rPr>
        <w:t xml:space="preserve">مطمئن شوید که همه چیز درست بوده و </w:t>
      </w:r>
      <w:r>
        <w:t>Finish</w:t>
      </w:r>
      <w:r>
        <w:rPr>
          <w:rFonts w:hint="cs"/>
          <w:rtl/>
        </w:rPr>
        <w:t xml:space="preserve"> را بزنید.</w:t>
      </w:r>
    </w:p>
    <w:p w:rsidR="000E66D8" w:rsidRDefault="000E66D8">
      <w:pPr>
        <w:pPrChange w:id="1704" w:author="Windows User" w:date="2015-10-01T16:02:00Z">
          <w:pPr>
            <w:jc w:val="center"/>
          </w:pPr>
        </w:pPrChange>
      </w:pPr>
      <w:r>
        <w:rPr>
          <w:rFonts w:hint="cs"/>
          <w:noProof/>
          <w:rtl/>
          <w:lang w:bidi="ar-SA"/>
        </w:rPr>
        <w:lastRenderedPageBreak/>
        <w:drawing>
          <wp:anchor distT="0" distB="0" distL="114300" distR="114300" simplePos="0" relativeHeight="251569152" behindDoc="0" locked="0" layoutInCell="1" allowOverlap="1" wp14:anchorId="34D7BE5E" wp14:editId="53AEF443">
            <wp:simplePos x="0" y="0"/>
            <wp:positionH relativeFrom="column">
              <wp:posOffset>0</wp:posOffset>
            </wp:positionH>
            <wp:positionV relativeFrom="paragraph">
              <wp:posOffset>123825</wp:posOffset>
            </wp:positionV>
            <wp:extent cx="5943600" cy="349504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66D8" w:rsidRDefault="000957F5">
      <w:pPr>
        <w:pStyle w:val="ListParagraph"/>
        <w:numPr>
          <w:ilvl w:val="0"/>
          <w:numId w:val="5"/>
        </w:numPr>
        <w:pPrChange w:id="1705" w:author="Windows User" w:date="2015-10-01T16:02:00Z">
          <w:pPr>
            <w:pStyle w:val="ListParagraph"/>
            <w:numPr>
              <w:numId w:val="5"/>
            </w:numPr>
            <w:spacing w:after="200" w:line="276" w:lineRule="auto"/>
            <w:ind w:left="587" w:hanging="360"/>
            <w:jc w:val="left"/>
          </w:pPr>
        </w:pPrChange>
      </w:pPr>
      <w:r>
        <w:rPr>
          <w:rFonts w:hint="cs"/>
          <w:noProof/>
          <w:rtl/>
          <w:lang w:bidi="ar-SA"/>
        </w:rPr>
        <w:drawing>
          <wp:anchor distT="0" distB="0" distL="114300" distR="114300" simplePos="0" relativeHeight="251573248" behindDoc="0" locked="0" layoutInCell="1" allowOverlap="1" wp14:anchorId="79DD9F8E" wp14:editId="463EF608">
            <wp:simplePos x="0" y="0"/>
            <wp:positionH relativeFrom="column">
              <wp:posOffset>0</wp:posOffset>
            </wp:positionH>
            <wp:positionV relativeFrom="paragraph">
              <wp:posOffset>376555</wp:posOffset>
            </wp:positionV>
            <wp:extent cx="5943600" cy="334137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4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6D8">
        <w:rPr>
          <w:rFonts w:hint="cs"/>
          <w:rtl/>
        </w:rPr>
        <w:t>با کلیک راست بر روی نام تراشه یک سورس جدید را ایجاد نمایید.</w:t>
      </w:r>
    </w:p>
    <w:p w:rsidR="000E66D8" w:rsidRDefault="000E66D8">
      <w:pPr>
        <w:pPrChange w:id="1706" w:author="Windows User" w:date="2015-10-01T16:02:00Z">
          <w:pPr>
            <w:jc w:val="center"/>
          </w:pPr>
        </w:pPrChange>
      </w:pPr>
    </w:p>
    <w:p w:rsidR="000E66D8" w:rsidRDefault="000957F5">
      <w:pPr>
        <w:pStyle w:val="ListParagraph"/>
        <w:numPr>
          <w:ilvl w:val="0"/>
          <w:numId w:val="5"/>
        </w:numPr>
        <w:pPrChange w:id="1707" w:author="Windows User" w:date="2015-10-01T16:02:00Z">
          <w:pPr>
            <w:pStyle w:val="ListParagraph"/>
            <w:numPr>
              <w:numId w:val="5"/>
            </w:numPr>
            <w:spacing w:after="200" w:line="276" w:lineRule="auto"/>
            <w:ind w:left="587" w:hanging="360"/>
            <w:jc w:val="left"/>
          </w:pPr>
        </w:pPrChange>
      </w:pPr>
      <w:r>
        <w:rPr>
          <w:rFonts w:hint="cs"/>
          <w:noProof/>
          <w:rtl/>
          <w:lang w:bidi="ar-SA"/>
        </w:rPr>
        <w:lastRenderedPageBreak/>
        <w:drawing>
          <wp:anchor distT="0" distB="0" distL="114300" distR="114300" simplePos="0" relativeHeight="251571200" behindDoc="0" locked="0" layoutInCell="1" allowOverlap="1" wp14:anchorId="78717D06" wp14:editId="34D65381">
            <wp:simplePos x="0" y="0"/>
            <wp:positionH relativeFrom="column">
              <wp:posOffset>238125</wp:posOffset>
            </wp:positionH>
            <wp:positionV relativeFrom="paragraph">
              <wp:posOffset>581025</wp:posOffset>
            </wp:positionV>
            <wp:extent cx="5461000" cy="3069590"/>
            <wp:effectExtent l="0" t="0" r="635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6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100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6D8">
        <w:rPr>
          <w:rFonts w:hint="cs"/>
          <w:rtl/>
        </w:rPr>
        <w:t xml:space="preserve">در ویزارد مربوط به ایجاد سورس جدید، </w:t>
      </w:r>
      <w:r w:rsidR="000E66D8">
        <w:t>Verilog module</w:t>
      </w:r>
      <w:r w:rsidR="000E66D8">
        <w:rPr>
          <w:rFonts w:hint="cs"/>
          <w:rtl/>
        </w:rPr>
        <w:t xml:space="preserve"> یا </w:t>
      </w:r>
      <w:r w:rsidR="000E66D8">
        <w:t>VHDL module</w:t>
      </w:r>
      <w:r w:rsidR="000E66D8">
        <w:rPr>
          <w:rFonts w:hint="cs"/>
          <w:rtl/>
        </w:rPr>
        <w:t xml:space="preserve"> را انتخاب کنید و سورس را نام</w:t>
      </w:r>
      <w:r w:rsidR="000E66D8">
        <w:rPr>
          <w:rFonts w:hint="eastAsia"/>
          <w:rtl/>
        </w:rPr>
        <w:t>‌</w:t>
      </w:r>
      <w:r w:rsidR="000E66D8">
        <w:rPr>
          <w:rFonts w:hint="cs"/>
          <w:rtl/>
        </w:rPr>
        <w:t>گذاری نمایید.</w:t>
      </w:r>
    </w:p>
    <w:p w:rsidR="000E66D8" w:rsidRDefault="000E66D8">
      <w:pPr>
        <w:rPr>
          <w:rtl/>
        </w:rPr>
        <w:pPrChange w:id="1708" w:author="Windows User" w:date="2015-10-01T16:02:00Z">
          <w:pPr>
            <w:jc w:val="center"/>
          </w:pPr>
        </w:pPrChange>
      </w:pPr>
    </w:p>
    <w:p w:rsidR="000E66D8" w:rsidRDefault="000957F5">
      <w:pPr>
        <w:pStyle w:val="ListParagraph"/>
        <w:numPr>
          <w:ilvl w:val="0"/>
          <w:numId w:val="5"/>
        </w:numPr>
        <w:pPrChange w:id="1709" w:author="Windows User" w:date="2015-10-01T16:02:00Z">
          <w:pPr>
            <w:pStyle w:val="ListParagraph"/>
            <w:numPr>
              <w:numId w:val="5"/>
            </w:numPr>
            <w:spacing w:after="200" w:line="276" w:lineRule="auto"/>
            <w:ind w:left="587" w:hanging="360"/>
          </w:pPr>
        </w:pPrChange>
      </w:pPr>
      <w:r>
        <w:rPr>
          <w:rFonts w:hint="cs"/>
          <w:noProof/>
          <w:rtl/>
          <w:lang w:bidi="ar-SA"/>
        </w:rPr>
        <w:drawing>
          <wp:anchor distT="0" distB="0" distL="114300" distR="114300" simplePos="0" relativeHeight="251577344" behindDoc="0" locked="0" layoutInCell="1" allowOverlap="1" wp14:anchorId="1D4E4D50" wp14:editId="5FF8BA8C">
            <wp:simplePos x="0" y="0"/>
            <wp:positionH relativeFrom="column">
              <wp:posOffset>225425</wp:posOffset>
            </wp:positionH>
            <wp:positionV relativeFrom="paragraph">
              <wp:posOffset>609600</wp:posOffset>
            </wp:positionV>
            <wp:extent cx="5473700" cy="3076575"/>
            <wp:effectExtent l="0" t="0" r="0" b="9525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7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37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6D8">
        <w:rPr>
          <w:rFonts w:hint="cs"/>
          <w:rtl/>
        </w:rPr>
        <w:t>پین</w:t>
      </w:r>
      <w:r w:rsidR="000E66D8">
        <w:rPr>
          <w:rFonts w:hint="eastAsia"/>
          <w:rtl/>
        </w:rPr>
        <w:t>‌</w:t>
      </w:r>
      <w:r w:rsidR="000E66D8">
        <w:rPr>
          <w:rFonts w:hint="cs"/>
          <w:rtl/>
        </w:rPr>
        <w:t>ها و پورت</w:t>
      </w:r>
      <w:r w:rsidR="000E66D8">
        <w:rPr>
          <w:rFonts w:hint="eastAsia"/>
          <w:rtl/>
        </w:rPr>
        <w:t>‌</w:t>
      </w:r>
      <w:r w:rsidR="000E66D8">
        <w:rPr>
          <w:rFonts w:hint="cs"/>
          <w:rtl/>
        </w:rPr>
        <w:t>های ورودی/خروجی را نامگذاری کنید، جهت هر کدام (وروردی یا خروجی) را مشخص نموده و برای هر پورت عرض آن را تعیین نمایید.</w:t>
      </w:r>
    </w:p>
    <w:p w:rsidR="000E66D8" w:rsidRDefault="000E66D8">
      <w:pPr>
        <w:pPrChange w:id="1710" w:author="Windows User" w:date="2015-10-01T16:02:00Z">
          <w:pPr>
            <w:jc w:val="center"/>
          </w:pPr>
        </w:pPrChange>
      </w:pPr>
    </w:p>
    <w:p w:rsidR="000E66D8" w:rsidRPr="00AA3068" w:rsidRDefault="000E66D8">
      <w:pPr>
        <w:pStyle w:val="ListParagraph"/>
        <w:numPr>
          <w:ilvl w:val="0"/>
          <w:numId w:val="5"/>
        </w:numPr>
        <w:pPrChange w:id="1711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  <w:r w:rsidRPr="0001524B">
        <w:rPr>
          <w:rFonts w:hint="eastAsia"/>
          <w:rtl/>
        </w:rPr>
        <w:t>مطمئن</w:t>
      </w:r>
      <w:r w:rsidRPr="0001524B">
        <w:rPr>
          <w:rtl/>
        </w:rPr>
        <w:t xml:space="preserve"> </w:t>
      </w:r>
      <w:r w:rsidRPr="0001524B">
        <w:rPr>
          <w:rFonts w:hint="eastAsia"/>
          <w:rtl/>
        </w:rPr>
        <w:t>شو</w:t>
      </w:r>
      <w:r w:rsidRPr="0001524B">
        <w:rPr>
          <w:rFonts w:hint="cs"/>
          <w:rtl/>
        </w:rPr>
        <w:t>ی</w:t>
      </w:r>
      <w:r w:rsidRPr="0001524B">
        <w:rPr>
          <w:rFonts w:hint="eastAsia"/>
          <w:rtl/>
        </w:rPr>
        <w:t>د</w:t>
      </w:r>
      <w:r w:rsidRPr="0001524B">
        <w:rPr>
          <w:rtl/>
        </w:rPr>
        <w:t xml:space="preserve"> </w:t>
      </w:r>
      <w:r w:rsidRPr="0001524B">
        <w:rPr>
          <w:rFonts w:hint="eastAsia"/>
          <w:rtl/>
        </w:rPr>
        <w:t>که</w:t>
      </w:r>
      <w:r w:rsidRPr="0001524B">
        <w:rPr>
          <w:rtl/>
        </w:rPr>
        <w:t xml:space="preserve"> </w:t>
      </w:r>
      <w:r w:rsidRPr="0001524B">
        <w:rPr>
          <w:rFonts w:hint="eastAsia"/>
          <w:rtl/>
        </w:rPr>
        <w:t>همه</w:t>
      </w:r>
      <w:r w:rsidRPr="0001524B">
        <w:rPr>
          <w:rtl/>
        </w:rPr>
        <w:t xml:space="preserve"> </w:t>
      </w:r>
      <w:r w:rsidRPr="0001524B">
        <w:rPr>
          <w:rFonts w:hint="eastAsia"/>
          <w:rtl/>
        </w:rPr>
        <w:t>چ</w:t>
      </w:r>
      <w:r w:rsidRPr="0001524B">
        <w:rPr>
          <w:rFonts w:hint="cs"/>
          <w:rtl/>
        </w:rPr>
        <w:t>ی</w:t>
      </w:r>
      <w:r w:rsidRPr="0001524B">
        <w:rPr>
          <w:rFonts w:hint="eastAsia"/>
          <w:rtl/>
        </w:rPr>
        <w:t>ز</w:t>
      </w:r>
      <w:r w:rsidRPr="0001524B">
        <w:rPr>
          <w:rtl/>
        </w:rPr>
        <w:t xml:space="preserve"> </w:t>
      </w:r>
      <w:r w:rsidRPr="0001524B">
        <w:rPr>
          <w:rFonts w:hint="eastAsia"/>
          <w:rtl/>
        </w:rPr>
        <w:t>درست</w:t>
      </w:r>
      <w:r w:rsidRPr="0001524B">
        <w:rPr>
          <w:rtl/>
        </w:rPr>
        <w:t xml:space="preserve"> </w:t>
      </w:r>
      <w:r>
        <w:rPr>
          <w:rFonts w:hint="cs"/>
          <w:rtl/>
        </w:rPr>
        <w:t>بوده</w:t>
      </w:r>
      <w:r w:rsidRPr="0001524B">
        <w:rPr>
          <w:rtl/>
        </w:rPr>
        <w:t xml:space="preserve"> </w:t>
      </w:r>
      <w:r w:rsidRPr="0001524B">
        <w:rPr>
          <w:rFonts w:hint="eastAsia"/>
          <w:rtl/>
        </w:rPr>
        <w:t>و</w:t>
      </w:r>
      <w:r w:rsidRPr="0001524B">
        <w:rPr>
          <w:rtl/>
        </w:rPr>
        <w:t xml:space="preserve"> </w:t>
      </w:r>
      <w:r w:rsidRPr="0001524B">
        <w:t>Finish</w:t>
      </w:r>
      <w:r w:rsidRPr="0001524B">
        <w:rPr>
          <w:rtl/>
        </w:rPr>
        <w:t xml:space="preserve"> </w:t>
      </w:r>
      <w:r w:rsidRPr="0001524B">
        <w:rPr>
          <w:rFonts w:hint="eastAsia"/>
          <w:rtl/>
        </w:rPr>
        <w:t>را</w:t>
      </w:r>
      <w:r w:rsidRPr="0001524B">
        <w:rPr>
          <w:rtl/>
        </w:rPr>
        <w:t xml:space="preserve"> </w:t>
      </w:r>
      <w:r w:rsidRPr="0001524B">
        <w:rPr>
          <w:rFonts w:hint="eastAsia"/>
          <w:rtl/>
        </w:rPr>
        <w:t>بزن</w:t>
      </w:r>
      <w:r w:rsidRPr="0001524B">
        <w:rPr>
          <w:rFonts w:hint="cs"/>
          <w:rtl/>
        </w:rPr>
        <w:t>ی</w:t>
      </w:r>
      <w:r w:rsidRPr="0001524B">
        <w:rPr>
          <w:rFonts w:hint="eastAsia"/>
          <w:rtl/>
        </w:rPr>
        <w:t>د</w:t>
      </w:r>
      <w:r w:rsidRPr="0001524B">
        <w:rPr>
          <w:rtl/>
        </w:rPr>
        <w:t>.</w:t>
      </w:r>
    </w:p>
    <w:p w:rsidR="000E66D8" w:rsidRPr="00451114" w:rsidRDefault="000E66D8" w:rsidP="0018369B">
      <w:r>
        <w:rPr>
          <w:rFonts w:hint="cs"/>
          <w:noProof/>
          <w:rtl/>
          <w:lang w:bidi="ar-SA"/>
        </w:rPr>
        <w:lastRenderedPageBreak/>
        <w:drawing>
          <wp:anchor distT="0" distB="0" distL="114300" distR="114300" simplePos="0" relativeHeight="251579392" behindDoc="0" locked="0" layoutInCell="1" allowOverlap="1" wp14:anchorId="64196772" wp14:editId="3DA27168">
            <wp:simplePos x="0" y="0"/>
            <wp:positionH relativeFrom="column">
              <wp:posOffset>0</wp:posOffset>
            </wp:positionH>
            <wp:positionV relativeFrom="paragraph">
              <wp:posOffset>171450</wp:posOffset>
            </wp:positionV>
            <wp:extent cx="5945237" cy="3342290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8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237" cy="33422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66D8" w:rsidRDefault="000957F5">
      <w:pPr>
        <w:pStyle w:val="ListParagraph"/>
        <w:numPr>
          <w:ilvl w:val="0"/>
          <w:numId w:val="5"/>
        </w:numPr>
        <w:pPrChange w:id="1712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  <w:jc w:val="left"/>
          </w:pPr>
        </w:pPrChange>
      </w:pPr>
      <w:r>
        <w:rPr>
          <w:rFonts w:hint="cs"/>
          <w:noProof/>
          <w:rtl/>
          <w:lang w:bidi="ar-SA"/>
        </w:rPr>
        <w:drawing>
          <wp:anchor distT="0" distB="0" distL="114300" distR="114300" simplePos="0" relativeHeight="251583488" behindDoc="0" locked="0" layoutInCell="1" allowOverlap="1" wp14:anchorId="1BE57953" wp14:editId="4D6C3720">
            <wp:simplePos x="0" y="0"/>
            <wp:positionH relativeFrom="column">
              <wp:posOffset>0</wp:posOffset>
            </wp:positionH>
            <wp:positionV relativeFrom="paragraph">
              <wp:posOffset>405765</wp:posOffset>
            </wp:positionV>
            <wp:extent cx="5943600" cy="334137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9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6D8">
        <w:rPr>
          <w:rFonts w:hint="cs"/>
          <w:rtl/>
        </w:rPr>
        <w:t xml:space="preserve">نرم افزار </w:t>
      </w:r>
      <w:r w:rsidR="000E66D8">
        <w:t>ISE</w:t>
      </w:r>
      <w:r w:rsidR="000E66D8">
        <w:rPr>
          <w:rFonts w:hint="cs"/>
          <w:rtl/>
        </w:rPr>
        <w:t>، بر اساس تنظیمات شما یک تمپلیت برای توسعه کد آماده می</w:t>
      </w:r>
      <w:r w:rsidR="000E66D8">
        <w:rPr>
          <w:rFonts w:hint="eastAsia"/>
          <w:rtl/>
        </w:rPr>
        <w:t>‌</w:t>
      </w:r>
      <w:r w:rsidR="000E66D8">
        <w:rPr>
          <w:rFonts w:hint="cs"/>
          <w:rtl/>
        </w:rPr>
        <w:t>کند.</w:t>
      </w:r>
    </w:p>
    <w:p w:rsidR="000E66D8" w:rsidRPr="00724E72" w:rsidRDefault="000E66D8">
      <w:pPr>
        <w:pPrChange w:id="1713" w:author="Windows User" w:date="2015-10-01T16:02:00Z">
          <w:pPr>
            <w:jc w:val="center"/>
          </w:pPr>
        </w:pPrChange>
      </w:pPr>
    </w:p>
    <w:p w:rsidR="000E66D8" w:rsidRPr="00AA3068" w:rsidRDefault="000E66D8">
      <w:pPr>
        <w:pStyle w:val="ListParagraph"/>
        <w:numPr>
          <w:ilvl w:val="0"/>
          <w:numId w:val="5"/>
        </w:numPr>
        <w:pPrChange w:id="1714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  <w:r>
        <w:rPr>
          <w:rFonts w:hint="cs"/>
          <w:rtl/>
        </w:rPr>
        <w:t>برنامه را بنویسید.</w:t>
      </w:r>
    </w:p>
    <w:p w:rsidR="000E66D8" w:rsidRPr="004C5311" w:rsidRDefault="000E66D8" w:rsidP="0018369B">
      <w:r>
        <w:rPr>
          <w:rFonts w:hint="cs"/>
          <w:noProof/>
          <w:rtl/>
          <w:lang w:bidi="ar-SA"/>
        </w:rPr>
        <w:lastRenderedPageBreak/>
        <w:drawing>
          <wp:anchor distT="0" distB="0" distL="114300" distR="114300" simplePos="0" relativeHeight="251581440" behindDoc="0" locked="0" layoutInCell="1" allowOverlap="1" wp14:anchorId="4B8B9586" wp14:editId="44F419C9">
            <wp:simplePos x="0" y="0"/>
            <wp:positionH relativeFrom="column">
              <wp:posOffset>19050</wp:posOffset>
            </wp:positionH>
            <wp:positionV relativeFrom="paragraph">
              <wp:posOffset>142875</wp:posOffset>
            </wp:positionV>
            <wp:extent cx="5943600" cy="334137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66D8" w:rsidRDefault="000957F5">
      <w:pPr>
        <w:pStyle w:val="ListParagraph"/>
        <w:numPr>
          <w:ilvl w:val="0"/>
          <w:numId w:val="5"/>
        </w:numPr>
        <w:pPrChange w:id="1715" w:author="Windows User" w:date="2015-10-01T16:02:00Z">
          <w:pPr>
            <w:pStyle w:val="ListParagraph"/>
            <w:numPr>
              <w:numId w:val="5"/>
            </w:numPr>
            <w:spacing w:after="200" w:line="276" w:lineRule="auto"/>
            <w:ind w:left="587" w:hanging="360"/>
            <w:jc w:val="left"/>
          </w:pPr>
        </w:pPrChange>
      </w:pPr>
      <w:r>
        <w:rPr>
          <w:rFonts w:hint="cs"/>
          <w:noProof/>
          <w:rtl/>
          <w:lang w:bidi="ar-SA"/>
        </w:rPr>
        <w:drawing>
          <wp:anchor distT="0" distB="0" distL="114300" distR="114300" simplePos="0" relativeHeight="251587584" behindDoc="0" locked="0" layoutInCell="1" allowOverlap="1" wp14:anchorId="638E0145" wp14:editId="59D39852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943600" cy="334137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11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6D8">
        <w:rPr>
          <w:rFonts w:hint="cs"/>
          <w:rtl/>
        </w:rPr>
        <w:t xml:space="preserve"> مجددا یک سورس فایل جدید ایجاد کنید.</w:t>
      </w:r>
    </w:p>
    <w:p w:rsidR="000E66D8" w:rsidRDefault="000E66D8" w:rsidP="0018369B"/>
    <w:p w:rsidR="000E66D8" w:rsidRDefault="000E66D8">
      <w:pPr>
        <w:pStyle w:val="ListParagraph"/>
        <w:numPr>
          <w:ilvl w:val="0"/>
          <w:numId w:val="5"/>
        </w:numPr>
        <w:pPrChange w:id="1716" w:author="Windows User" w:date="2015-10-01T16:02:00Z">
          <w:pPr>
            <w:pStyle w:val="ListParagraph"/>
            <w:numPr>
              <w:numId w:val="5"/>
            </w:numPr>
            <w:spacing w:after="200" w:line="276" w:lineRule="auto"/>
            <w:ind w:left="587" w:hanging="360"/>
            <w:jc w:val="left"/>
          </w:pPr>
        </w:pPrChange>
      </w:pPr>
      <w:r>
        <w:rPr>
          <w:rFonts w:hint="cs"/>
          <w:rtl/>
        </w:rPr>
        <w:t xml:space="preserve">این بار </w:t>
      </w:r>
      <w:r>
        <w:t>Implementation Constrains File</w:t>
      </w:r>
      <w:r>
        <w:rPr>
          <w:rFonts w:hint="cs"/>
          <w:rtl/>
        </w:rPr>
        <w:t xml:space="preserve"> را انتخاب نموده و آن را نام</w:t>
      </w:r>
      <w:r>
        <w:rPr>
          <w:rFonts w:hint="eastAsia"/>
          <w:rtl/>
        </w:rPr>
        <w:t>‌</w:t>
      </w:r>
      <w:r>
        <w:rPr>
          <w:rFonts w:hint="cs"/>
          <w:rtl/>
        </w:rPr>
        <w:t>گذاری نمایید.</w:t>
      </w:r>
      <w:ins w:id="1717" w:author="Windows User" w:date="2015-10-01T16:21:00Z">
        <w:r w:rsidR="00D46CBF">
          <w:t xml:space="preserve"> </w:t>
        </w:r>
      </w:ins>
    </w:p>
    <w:p w:rsidR="000E66D8" w:rsidRDefault="000957F5" w:rsidP="0018369B">
      <w:r>
        <w:rPr>
          <w:rFonts w:hint="cs"/>
          <w:noProof/>
          <w:rtl/>
          <w:lang w:bidi="ar-SA"/>
        </w:rPr>
        <w:lastRenderedPageBreak/>
        <w:drawing>
          <wp:anchor distT="0" distB="0" distL="114300" distR="114300" simplePos="0" relativeHeight="251585536" behindDoc="0" locked="0" layoutInCell="1" allowOverlap="1" wp14:anchorId="25875CFB" wp14:editId="5506BED5">
            <wp:simplePos x="0" y="0"/>
            <wp:positionH relativeFrom="column">
              <wp:posOffset>0</wp:posOffset>
            </wp:positionH>
            <wp:positionV relativeFrom="paragraph">
              <wp:posOffset>152400</wp:posOffset>
            </wp:positionV>
            <wp:extent cx="5943600" cy="334137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13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66D8" w:rsidDel="00D46CBF" w:rsidRDefault="000957F5">
      <w:pPr>
        <w:pStyle w:val="ListParagraph"/>
        <w:numPr>
          <w:ilvl w:val="0"/>
          <w:numId w:val="5"/>
        </w:numPr>
        <w:rPr>
          <w:ins w:id="1718" w:author="ARC-05" w:date="2015-10-01T15:11:00Z"/>
          <w:del w:id="1719" w:author="Windows User" w:date="2015-10-01T16:23:00Z"/>
          <w:rtl/>
        </w:rPr>
        <w:pPrChange w:id="1720" w:author="Windows User" w:date="2015-10-01T16:02:00Z">
          <w:pPr>
            <w:pStyle w:val="ListParagraph"/>
            <w:numPr>
              <w:numId w:val="5"/>
            </w:numPr>
            <w:spacing w:after="240" w:line="240" w:lineRule="auto"/>
            <w:ind w:left="587" w:hanging="360"/>
          </w:pPr>
        </w:pPrChange>
      </w:pPr>
      <w:r>
        <w:rPr>
          <w:rFonts w:hint="cs"/>
          <w:noProof/>
          <w:rtl/>
          <w:lang w:bidi="ar-SA"/>
        </w:rPr>
        <w:drawing>
          <wp:anchor distT="0" distB="0" distL="114300" distR="114300" simplePos="0" relativeHeight="251589632" behindDoc="0" locked="0" layoutInCell="1" allowOverlap="1" wp14:anchorId="7ED3CD50" wp14:editId="1E787166">
            <wp:simplePos x="0" y="0"/>
            <wp:positionH relativeFrom="column">
              <wp:posOffset>118110</wp:posOffset>
            </wp:positionH>
            <wp:positionV relativeFrom="paragraph">
              <wp:posOffset>1219200</wp:posOffset>
            </wp:positionV>
            <wp:extent cx="5589905" cy="3142615"/>
            <wp:effectExtent l="0" t="0" r="0" b="635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15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905" cy="31426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E66D8">
        <w:rPr>
          <w:rFonts w:hint="cs"/>
          <w:rtl/>
        </w:rPr>
        <w:t xml:space="preserve">فایلی با پسوند </w:t>
      </w:r>
      <w:r w:rsidR="000E66D8">
        <w:t>ucf</w:t>
      </w:r>
      <w:r w:rsidR="000E66D8">
        <w:rPr>
          <w:rFonts w:hint="cs"/>
          <w:rtl/>
        </w:rPr>
        <w:t xml:space="preserve"> ایجاد می شود. در این فایل شما باید اطلاعات مربوط به پین</w:t>
      </w:r>
      <w:r w:rsidR="000E66D8">
        <w:rPr>
          <w:rFonts w:hint="eastAsia"/>
          <w:rtl/>
        </w:rPr>
        <w:t>‌</w:t>
      </w:r>
      <w:r w:rsidR="000E66D8">
        <w:rPr>
          <w:rFonts w:hint="cs"/>
          <w:rtl/>
        </w:rPr>
        <w:t xml:space="preserve">های وروردی/خروجی </w:t>
      </w:r>
      <w:r w:rsidR="000E66D8">
        <w:t>FPGA</w:t>
      </w:r>
      <w:r w:rsidR="000E66D8">
        <w:rPr>
          <w:rFonts w:hint="cs"/>
          <w:rtl/>
        </w:rPr>
        <w:t xml:space="preserve"> را وارد نمایید. یعنی مشخص کنید که هر کدام از ورودی/خروجی</w:t>
      </w:r>
      <w:r w:rsidR="000E66D8">
        <w:rPr>
          <w:rFonts w:hint="eastAsia"/>
          <w:rtl/>
        </w:rPr>
        <w:t>‌</w:t>
      </w:r>
      <w:r w:rsidR="000E66D8">
        <w:rPr>
          <w:rFonts w:hint="cs"/>
          <w:rtl/>
        </w:rPr>
        <w:t>های طرح شما باید به کدامیک از پین</w:t>
      </w:r>
      <w:r w:rsidR="000E66D8">
        <w:rPr>
          <w:rFonts w:hint="eastAsia"/>
          <w:rtl/>
        </w:rPr>
        <w:t>‌</w:t>
      </w:r>
      <w:r w:rsidR="000E66D8">
        <w:rPr>
          <w:rFonts w:hint="cs"/>
          <w:rtl/>
        </w:rPr>
        <w:t xml:space="preserve">های </w:t>
      </w:r>
      <w:r w:rsidR="000E66D8">
        <w:t>FPGA</w:t>
      </w:r>
      <w:r w:rsidR="000E66D8">
        <w:rPr>
          <w:rFonts w:hint="cs"/>
          <w:rtl/>
        </w:rPr>
        <w:t xml:space="preserve"> متصل شود. </w:t>
      </w:r>
      <w:del w:id="1721" w:author="Windows User" w:date="2015-09-27T22:21:00Z">
        <w:r w:rsidR="000E66D8" w:rsidDel="001D31FD">
          <w:rPr>
            <w:rFonts w:hint="cs"/>
            <w:rtl/>
          </w:rPr>
          <w:delText>این  کار با توجه به شماتیک بورد پازج انجام</w:delText>
        </w:r>
        <w:r w:rsidR="000E66D8" w:rsidDel="001D31FD">
          <w:rPr>
            <w:rFonts w:hint="eastAsia"/>
            <w:rtl/>
          </w:rPr>
          <w:delText>‌</w:delText>
        </w:r>
        <w:r w:rsidR="000E66D8" w:rsidDel="001D31FD">
          <w:rPr>
            <w:rFonts w:hint="cs"/>
            <w:rtl/>
          </w:rPr>
          <w:delText>پذیر است.</w:delText>
        </w:r>
      </w:del>
      <w:ins w:id="1722" w:author="Windows User" w:date="2015-09-27T22:21:00Z">
        <w:r w:rsidR="001D31FD">
          <w:rPr>
            <w:rFonts w:hint="cs"/>
            <w:rtl/>
          </w:rPr>
          <w:t xml:space="preserve">جهت تسهیل این مرحله از طراحی، اطلاعات تمامی پایه‌های </w:t>
        </w:r>
      </w:ins>
      <w:ins w:id="1723" w:author="Windows User" w:date="2015-09-27T22:22:00Z">
        <w:r w:rsidR="001D31FD">
          <w:t>FPGA</w:t>
        </w:r>
        <w:r w:rsidR="001D31FD">
          <w:rPr>
            <w:rFonts w:hint="cs"/>
            <w:rtl/>
          </w:rPr>
          <w:t xml:space="preserve"> در بورد پازج-یک و محل اتصال آنها در قالب یک فایل </w:t>
        </w:r>
        <w:r w:rsidR="001D31FD">
          <w:t>ucf</w:t>
        </w:r>
        <w:r w:rsidR="001D31FD">
          <w:rPr>
            <w:rFonts w:hint="cs"/>
            <w:rtl/>
          </w:rPr>
          <w:t xml:space="preserve"> آماده </w:t>
        </w:r>
      </w:ins>
      <w:ins w:id="1724" w:author="Windows User" w:date="2015-09-27T22:23:00Z">
        <w:r w:rsidR="001D31FD">
          <w:rPr>
            <w:rFonts w:hint="cs"/>
            <w:rtl/>
          </w:rPr>
          <w:t>شده که از طریق سایت پازج قابل دانلود است.</w:t>
        </w:r>
      </w:ins>
      <w:r w:rsidR="000E66D8">
        <w:rPr>
          <w:rFonts w:hint="cs"/>
          <w:rtl/>
        </w:rPr>
        <w:t xml:space="preserve"> در این مثال اطلاعات پایه</w:t>
      </w:r>
      <w:r w:rsidR="000E66D8">
        <w:rPr>
          <w:rFonts w:hint="eastAsia"/>
          <w:rtl/>
        </w:rPr>
        <w:t>‌</w:t>
      </w:r>
      <w:r w:rsidR="000E66D8">
        <w:rPr>
          <w:rFonts w:hint="cs"/>
          <w:rtl/>
        </w:rPr>
        <w:t>ها طوری تنظیم شده است که ورودی/خروجی</w:t>
      </w:r>
      <w:r w:rsidR="000E66D8">
        <w:rPr>
          <w:rFonts w:hint="eastAsia"/>
          <w:rtl/>
        </w:rPr>
        <w:t>‌</w:t>
      </w:r>
      <w:r w:rsidR="000E66D8">
        <w:rPr>
          <w:rFonts w:hint="cs"/>
          <w:rtl/>
        </w:rPr>
        <w:t xml:space="preserve">های طرح، به پایه هایی از </w:t>
      </w:r>
      <w:r w:rsidR="000E66D8">
        <w:t>FPGA</w:t>
      </w:r>
      <w:r w:rsidR="000E66D8">
        <w:rPr>
          <w:rFonts w:hint="cs"/>
          <w:rtl/>
        </w:rPr>
        <w:t xml:space="preserve"> متصل شوند که به وینگ </w:t>
      </w:r>
      <w:r w:rsidR="000E66D8">
        <w:t>GPIO</w:t>
      </w:r>
      <w:r w:rsidR="000E66D8">
        <w:rPr>
          <w:rFonts w:hint="cs"/>
          <w:rtl/>
        </w:rPr>
        <w:t xml:space="preserve"> وصل خواهد شد.</w:t>
      </w:r>
    </w:p>
    <w:p w:rsidR="00472FDE" w:rsidDel="00D46CBF" w:rsidRDefault="00472FDE">
      <w:pPr>
        <w:pStyle w:val="ListParagraph"/>
        <w:numPr>
          <w:ilvl w:val="0"/>
          <w:numId w:val="5"/>
        </w:numPr>
        <w:rPr>
          <w:del w:id="1725" w:author="Windows User" w:date="2015-10-01T16:23:00Z"/>
        </w:rPr>
        <w:pPrChange w:id="1726" w:author="Windows User" w:date="2015-10-01T16:02:00Z">
          <w:pPr>
            <w:pStyle w:val="ListParagraph"/>
            <w:numPr>
              <w:numId w:val="5"/>
            </w:numPr>
            <w:spacing w:after="240" w:line="240" w:lineRule="auto"/>
            <w:ind w:left="587" w:hanging="360"/>
          </w:pPr>
        </w:pPrChange>
      </w:pPr>
    </w:p>
    <w:p w:rsidR="00472FDE" w:rsidDel="00D46CBF" w:rsidRDefault="00472FDE">
      <w:pPr>
        <w:pStyle w:val="ListParagraph"/>
        <w:numPr>
          <w:ilvl w:val="0"/>
          <w:numId w:val="5"/>
        </w:numPr>
        <w:rPr>
          <w:ins w:id="1727" w:author="ARC-05" w:date="2015-10-01T15:11:00Z"/>
          <w:del w:id="1728" w:author="Windows User" w:date="2015-10-01T16:23:00Z"/>
          <w:rtl/>
        </w:rPr>
        <w:pPrChange w:id="1729" w:author="Windows User" w:date="2015-10-01T16:23:00Z">
          <w:pPr>
            <w:spacing w:after="240" w:line="240" w:lineRule="auto"/>
            <w:jc w:val="center"/>
          </w:pPr>
        </w:pPrChange>
      </w:pPr>
    </w:p>
    <w:p w:rsidR="00472FDE" w:rsidDel="00D46CBF" w:rsidRDefault="00472FDE">
      <w:pPr>
        <w:pStyle w:val="ListParagraph"/>
        <w:rPr>
          <w:ins w:id="1730" w:author="ARC-05" w:date="2015-10-01T15:11:00Z"/>
          <w:del w:id="1731" w:author="Windows User" w:date="2015-10-01T16:23:00Z"/>
          <w:rtl/>
        </w:rPr>
        <w:pPrChange w:id="1732" w:author="Windows User" w:date="2015-10-01T16:23:00Z">
          <w:pPr>
            <w:spacing w:after="240" w:line="240" w:lineRule="auto"/>
            <w:jc w:val="center"/>
          </w:pPr>
        </w:pPrChange>
      </w:pPr>
    </w:p>
    <w:p w:rsidR="00472FDE" w:rsidDel="00D46CBF" w:rsidRDefault="00472FDE">
      <w:pPr>
        <w:pStyle w:val="ListParagraph"/>
        <w:rPr>
          <w:ins w:id="1733" w:author="ARC-05" w:date="2015-10-01T15:12:00Z"/>
          <w:del w:id="1734" w:author="Windows User" w:date="2015-10-01T16:23:00Z"/>
          <w:rtl/>
        </w:rPr>
        <w:pPrChange w:id="1735" w:author="Windows User" w:date="2015-10-01T16:23:00Z">
          <w:pPr>
            <w:spacing w:after="240" w:line="240" w:lineRule="auto"/>
            <w:jc w:val="center"/>
          </w:pPr>
        </w:pPrChange>
      </w:pPr>
    </w:p>
    <w:p w:rsidR="00472FDE" w:rsidDel="00D46CBF" w:rsidRDefault="00472FDE">
      <w:pPr>
        <w:pStyle w:val="ListParagraph"/>
        <w:rPr>
          <w:ins w:id="1736" w:author="ARC-05" w:date="2015-10-01T15:12:00Z"/>
          <w:del w:id="1737" w:author="Windows User" w:date="2015-10-01T16:23:00Z"/>
          <w:rtl/>
        </w:rPr>
        <w:pPrChange w:id="1738" w:author="Windows User" w:date="2015-10-01T16:23:00Z">
          <w:pPr>
            <w:spacing w:after="240" w:line="240" w:lineRule="auto"/>
            <w:jc w:val="center"/>
          </w:pPr>
        </w:pPrChange>
      </w:pPr>
    </w:p>
    <w:p w:rsidR="00472FDE" w:rsidRPr="00472FDE" w:rsidDel="00D46CBF" w:rsidRDefault="00472FDE">
      <w:pPr>
        <w:pStyle w:val="ListParagraph"/>
        <w:rPr>
          <w:ins w:id="1739" w:author="ARC-05" w:date="2015-10-01T15:11:00Z"/>
          <w:del w:id="1740" w:author="Windows User" w:date="2015-10-01T16:23:00Z"/>
          <w:rtl/>
        </w:rPr>
        <w:pPrChange w:id="1741" w:author="Windows User" w:date="2015-10-01T16:23:00Z">
          <w:pPr>
            <w:spacing w:after="240" w:line="240" w:lineRule="auto"/>
            <w:jc w:val="center"/>
          </w:pPr>
        </w:pPrChange>
      </w:pPr>
    </w:p>
    <w:p w:rsidR="000E66D8" w:rsidDel="00472FDE" w:rsidRDefault="000E66D8">
      <w:pPr>
        <w:pStyle w:val="ListParagraph"/>
        <w:rPr>
          <w:del w:id="1742" w:author="ARC-05" w:date="2015-10-01T15:10:00Z"/>
        </w:rPr>
        <w:pPrChange w:id="1743" w:author="Windows User" w:date="2015-10-01T16:23:00Z">
          <w:pPr>
            <w:jc w:val="center"/>
          </w:pPr>
        </w:pPrChange>
      </w:pPr>
    </w:p>
    <w:p w:rsidR="002C5E00" w:rsidDel="001D31FD" w:rsidRDefault="002C5E00">
      <w:pPr>
        <w:pStyle w:val="ListParagraph"/>
        <w:rPr>
          <w:del w:id="1744" w:author="Windows User" w:date="2015-09-27T22:25:00Z"/>
          <w:rtl/>
        </w:rPr>
        <w:pPrChange w:id="1745" w:author="Windows User" w:date="2015-10-01T16:23:00Z">
          <w:pPr>
            <w:spacing w:after="240" w:line="240" w:lineRule="auto"/>
          </w:pPr>
        </w:pPrChange>
      </w:pPr>
      <w:del w:id="1746" w:author="Windows User" w:date="2015-09-27T22:25:00Z">
        <w:r w:rsidRPr="002C5E00" w:rsidDel="001D31FD">
          <w:rPr>
            <w:rtl/>
          </w:rPr>
          <w:delText>م</w:delText>
        </w:r>
        <w:r w:rsidRPr="002C5E00" w:rsidDel="001D31FD">
          <w:rPr>
            <w:rFonts w:hint="cs"/>
            <w:rtl/>
          </w:rPr>
          <w:delText>یتوانید</w:delText>
        </w:r>
        <w:r w:rsidRPr="002C5E00" w:rsidDel="001D31FD">
          <w:rPr>
            <w:rtl/>
          </w:rPr>
          <w:delText xml:space="preserve"> برا</w:delText>
        </w:r>
        <w:r w:rsidRPr="002C5E00" w:rsidDel="001D31FD">
          <w:rPr>
            <w:rFonts w:hint="cs"/>
            <w:rtl/>
          </w:rPr>
          <w:delText>ی</w:delText>
        </w:r>
        <w:r w:rsidRPr="002C5E00" w:rsidDel="001D31FD">
          <w:rPr>
            <w:rtl/>
          </w:rPr>
          <w:delText xml:space="preserve"> تع</w:delText>
        </w:r>
        <w:r w:rsidRPr="002C5E00" w:rsidDel="001D31FD">
          <w:rPr>
            <w:rFonts w:hint="cs"/>
            <w:rtl/>
          </w:rPr>
          <w:delText>یین</w:delText>
        </w:r>
        <w:r w:rsidRPr="002C5E00" w:rsidDel="001D31FD">
          <w:rPr>
            <w:rtl/>
          </w:rPr>
          <w:delText xml:space="preserve"> پا</w:delText>
        </w:r>
        <w:r w:rsidRPr="002C5E00" w:rsidDel="001D31FD">
          <w:rPr>
            <w:rFonts w:hint="cs"/>
            <w:rtl/>
          </w:rPr>
          <w:delText>یه</w:delText>
        </w:r>
        <w:r w:rsidRPr="002C5E00" w:rsidDel="001D31FD">
          <w:rPr>
            <w:rtl/>
          </w:rPr>
          <w:delText xml:space="preserve"> ها م</w:delText>
        </w:r>
        <w:r w:rsidRPr="002C5E00" w:rsidDel="001D31FD">
          <w:rPr>
            <w:rFonts w:hint="cs"/>
            <w:rtl/>
          </w:rPr>
          <w:delText>یتوانید</w:delText>
        </w:r>
        <w:r w:rsidRPr="002C5E00" w:rsidDel="001D31FD">
          <w:rPr>
            <w:rtl/>
          </w:rPr>
          <w:delText xml:space="preserve"> از د</w:delText>
        </w:r>
        <w:r w:rsidRPr="002C5E00" w:rsidDel="001D31FD">
          <w:rPr>
            <w:rFonts w:hint="cs"/>
            <w:rtl/>
          </w:rPr>
          <w:delText>یاگرام</w:delText>
        </w:r>
        <w:r w:rsidRPr="002C5E00" w:rsidDel="001D31FD">
          <w:rPr>
            <w:rtl/>
          </w:rPr>
          <w:delText xml:space="preserve"> ز</w:delText>
        </w:r>
        <w:r w:rsidRPr="002C5E00" w:rsidDel="001D31FD">
          <w:rPr>
            <w:rFonts w:hint="cs"/>
            <w:rtl/>
          </w:rPr>
          <w:delText>یر</w:delText>
        </w:r>
        <w:r w:rsidRPr="002C5E00" w:rsidDel="001D31FD">
          <w:rPr>
            <w:rtl/>
          </w:rPr>
          <w:delText xml:space="preserve"> استفاده کن</w:delText>
        </w:r>
        <w:r w:rsidRPr="002C5E00" w:rsidDel="001D31FD">
          <w:rPr>
            <w:rFonts w:hint="cs"/>
            <w:rtl/>
          </w:rPr>
          <w:delText>ید</w:delText>
        </w:r>
        <w:r w:rsidRPr="002C5E00" w:rsidDel="001D31FD">
          <w:rPr>
            <w:rtl/>
          </w:rPr>
          <w:delText>.</w:delText>
        </w:r>
      </w:del>
    </w:p>
    <w:p w:rsidR="002C5E00" w:rsidRDefault="002C5E00">
      <w:pPr>
        <w:pStyle w:val="ListParagraph"/>
        <w:numPr>
          <w:ilvl w:val="0"/>
          <w:numId w:val="5"/>
        </w:numPr>
        <w:pPrChange w:id="1747" w:author="Windows User" w:date="2015-10-01T16:23:00Z">
          <w:pPr>
            <w:spacing w:after="240" w:line="240" w:lineRule="auto"/>
            <w:jc w:val="center"/>
          </w:pPr>
        </w:pPrChange>
      </w:pPr>
      <w:del w:id="1748" w:author="Windows User" w:date="2015-09-27T22:25:00Z">
        <w:r w:rsidDel="001D31FD">
          <w:rPr>
            <w:noProof/>
            <w:lang w:bidi="ar-SA"/>
          </w:rPr>
          <w:drawing>
            <wp:inline distT="0" distB="0" distL="0" distR="0" wp14:anchorId="0DA308EF" wp14:editId="429A791D">
              <wp:extent cx="4681403" cy="4086225"/>
              <wp:effectExtent l="0" t="0" r="5080" b="0"/>
              <wp:docPr id="63" name="Picture 6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3" name="P1-pins.png"/>
                      <pic:cNvPicPr/>
                    </pic:nvPicPr>
                    <pic:blipFill>
                      <a:blip r:embed="rId4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85612" cy="408989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0E66D8" w:rsidDel="00D41B4D" w:rsidRDefault="00D46CBF">
      <w:pPr>
        <w:pStyle w:val="ListParagraph"/>
        <w:numPr>
          <w:ilvl w:val="0"/>
          <w:numId w:val="5"/>
        </w:numPr>
        <w:rPr>
          <w:del w:id="1749" w:author="Windows User" w:date="2015-10-07T23:05:00Z"/>
        </w:rPr>
        <w:pPrChange w:id="1750" w:author="Windows User" w:date="2015-10-07T23:05:00Z">
          <w:pPr>
            <w:pStyle w:val="ListParagraph"/>
            <w:numPr>
              <w:numId w:val="5"/>
            </w:numPr>
            <w:spacing w:after="240" w:line="240" w:lineRule="auto"/>
            <w:ind w:left="587" w:hanging="360"/>
          </w:pPr>
        </w:pPrChange>
      </w:pPr>
      <w:del w:id="1751" w:author="Windows User" w:date="2015-10-07T23:05:00Z">
        <w:r w:rsidDel="00D41B4D">
          <w:rPr>
            <w:noProof/>
            <w:lang w:bidi="ar-SA"/>
          </w:rPr>
          <w:drawing>
            <wp:anchor distT="0" distB="0" distL="114300" distR="114300" simplePos="0" relativeHeight="251591680" behindDoc="0" locked="0" layoutInCell="1" allowOverlap="1" wp14:anchorId="3B252188" wp14:editId="1A8429A3">
              <wp:simplePos x="0" y="0"/>
              <wp:positionH relativeFrom="column">
                <wp:posOffset>85725</wp:posOffset>
              </wp:positionH>
              <wp:positionV relativeFrom="paragraph">
                <wp:posOffset>819150</wp:posOffset>
              </wp:positionV>
              <wp:extent cx="5324475" cy="2992755"/>
              <wp:effectExtent l="0" t="0" r="9525" b="0"/>
              <wp:wrapTopAndBottom/>
              <wp:docPr id="22" name="Picture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" name="000005.png"/>
                      <pic:cNvPicPr/>
                    </pic:nvPicPr>
                    <pic:blipFill>
                      <a:blip r:embed="rId4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324475" cy="29927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</w:del>
      <w:r w:rsidR="000E66D8">
        <w:rPr>
          <w:rFonts w:hint="cs"/>
          <w:rtl/>
        </w:rPr>
        <w:t xml:space="preserve">پروژه آماده است. باید آن را سنتز نموده و بر روی بورد پروگرام کنید. </w:t>
      </w:r>
      <w:del w:id="1752" w:author="Windows User" w:date="2015-10-07T23:05:00Z">
        <w:r w:rsidR="000E66D8" w:rsidDel="00D41B4D">
          <w:rPr>
            <w:rFonts w:hint="cs"/>
            <w:rtl/>
          </w:rPr>
          <w:delText xml:space="preserve">قبل از این کار لازم است پیکربندی مربوط به بورد را در نرم افزار وارد کنیم. ابتدا بر روی </w:delText>
        </w:r>
        <w:r w:rsidR="00F753D5" w:rsidDel="00D41B4D">
          <w:delText>Generate Programming File</w:delText>
        </w:r>
        <w:r w:rsidR="000E66D8" w:rsidDel="00D41B4D">
          <w:rPr>
            <w:rFonts w:hint="cs"/>
            <w:rtl/>
          </w:rPr>
          <w:delText xml:space="preserve"> کلیک راست کنید و </w:delText>
        </w:r>
        <w:r w:rsidR="000E66D8" w:rsidDel="00D41B4D">
          <w:delText xml:space="preserve">Process properties </w:delText>
        </w:r>
        <w:r w:rsidR="000E66D8" w:rsidDel="00D41B4D">
          <w:rPr>
            <w:rFonts w:hint="cs"/>
            <w:rtl/>
          </w:rPr>
          <w:delText xml:space="preserve"> را انتخاب نمایید.</w:delText>
        </w:r>
      </w:del>
    </w:p>
    <w:p w:rsidR="000E66D8" w:rsidDel="00D41B4D" w:rsidRDefault="000E66D8">
      <w:pPr>
        <w:pStyle w:val="ListParagraph"/>
        <w:numPr>
          <w:ilvl w:val="0"/>
          <w:numId w:val="5"/>
        </w:numPr>
        <w:rPr>
          <w:del w:id="1753" w:author="Windows User" w:date="2015-10-07T23:05:00Z"/>
        </w:rPr>
        <w:pPrChange w:id="1754" w:author="Windows User" w:date="2015-10-07T23:05:00Z">
          <w:pPr>
            <w:jc w:val="center"/>
          </w:pPr>
        </w:pPrChange>
      </w:pPr>
    </w:p>
    <w:p w:rsidR="000E66D8" w:rsidDel="00D41B4D" w:rsidRDefault="00D41B4D">
      <w:pPr>
        <w:pStyle w:val="ListParagraph"/>
        <w:numPr>
          <w:ilvl w:val="0"/>
          <w:numId w:val="5"/>
        </w:numPr>
        <w:rPr>
          <w:del w:id="1755" w:author="Windows User" w:date="2015-10-07T23:05:00Z"/>
          <w:rtl/>
        </w:rPr>
        <w:pPrChange w:id="1756" w:author="Windows User" w:date="2015-10-07T23:05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  <w:del w:id="1757" w:author="Windows User" w:date="2015-10-07T23:05:00Z">
        <w:r w:rsidDel="00D41B4D">
          <w:rPr>
            <w:noProof/>
            <w:lang w:bidi="ar-SA"/>
          </w:rPr>
          <w:drawing>
            <wp:anchor distT="0" distB="0" distL="114300" distR="114300" simplePos="0" relativeHeight="251593728" behindDoc="0" locked="0" layoutInCell="1" allowOverlap="1" wp14:anchorId="3A464F17" wp14:editId="3654E5B8">
              <wp:simplePos x="0" y="0"/>
              <wp:positionH relativeFrom="column">
                <wp:posOffset>83509</wp:posOffset>
              </wp:positionH>
              <wp:positionV relativeFrom="paragraph">
                <wp:posOffset>3662414</wp:posOffset>
              </wp:positionV>
              <wp:extent cx="5234305" cy="2943225"/>
              <wp:effectExtent l="0" t="0" r="4445" b="9525"/>
              <wp:wrapTopAndBottom/>
              <wp:docPr id="23" name="Picture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000007.png"/>
                      <pic:cNvPicPr/>
                    </pic:nvPicPr>
                    <pic:blipFill>
                      <a:blip r:embed="rId5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234305" cy="2943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w:r>
        <w:r w:rsidR="000E66D8" w:rsidDel="00D41B4D">
          <w:rPr>
            <w:rFonts w:hint="cs"/>
            <w:rtl/>
          </w:rPr>
          <w:delText xml:space="preserve">قسمت </w:delText>
        </w:r>
        <w:r w:rsidR="000E66D8" w:rsidDel="00D41B4D">
          <w:delText>Configuration Options</w:delText>
        </w:r>
      </w:del>
      <w:del w:id="1758" w:author="Windows User" w:date="2015-10-01T16:25:00Z">
        <w:r w:rsidR="000E66D8" w:rsidDel="00DD1368">
          <w:rPr>
            <w:rFonts w:hint="cs"/>
            <w:rtl/>
          </w:rPr>
          <w:delText xml:space="preserve"> را مطابق شکل زیر تنظیم نموده و </w:delText>
        </w:r>
        <w:r w:rsidR="000E66D8" w:rsidDel="00DD1368">
          <w:delText>OK</w:delText>
        </w:r>
        <w:r w:rsidR="000E66D8" w:rsidDel="00DD1368">
          <w:rPr>
            <w:rFonts w:hint="cs"/>
            <w:rtl/>
          </w:rPr>
          <w:delText xml:space="preserve"> را بزنید.</w:delText>
        </w:r>
      </w:del>
    </w:p>
    <w:p w:rsidR="000E66D8" w:rsidDel="00D41B4D" w:rsidRDefault="000E66D8">
      <w:pPr>
        <w:pStyle w:val="ListParagraph"/>
        <w:numPr>
          <w:ilvl w:val="0"/>
          <w:numId w:val="5"/>
        </w:numPr>
        <w:rPr>
          <w:del w:id="1759" w:author="Windows User" w:date="2015-10-07T23:05:00Z"/>
        </w:rPr>
        <w:pPrChange w:id="1760" w:author="Windows User" w:date="2015-10-07T23:05:00Z">
          <w:pPr>
            <w:jc w:val="center"/>
          </w:pPr>
        </w:pPrChange>
      </w:pPr>
    </w:p>
    <w:p w:rsidR="000E66D8" w:rsidRDefault="000E66D8">
      <w:pPr>
        <w:pStyle w:val="ListParagraph"/>
        <w:numPr>
          <w:ilvl w:val="0"/>
          <w:numId w:val="5"/>
        </w:numPr>
        <w:rPr>
          <w:ins w:id="1761" w:author="Avionics" w:date="2015-10-08T00:11:00Z"/>
        </w:rPr>
        <w:pPrChange w:id="1762" w:author="Windows User" w:date="2015-10-07T23:05:00Z">
          <w:pPr>
            <w:pStyle w:val="ListParagraph"/>
            <w:numPr>
              <w:numId w:val="5"/>
            </w:numPr>
            <w:spacing w:after="240" w:line="240" w:lineRule="auto"/>
            <w:ind w:left="587" w:hanging="360"/>
          </w:pPr>
        </w:pPrChange>
      </w:pPr>
      <w:del w:id="1763" w:author="Windows User" w:date="2015-10-07T23:05:00Z">
        <w:r w:rsidDel="00D41B4D">
          <w:rPr>
            <w:rFonts w:hint="cs"/>
            <w:rtl/>
          </w:rPr>
          <w:delText xml:space="preserve">مجددا </w:delText>
        </w:r>
      </w:del>
      <w:r w:rsidRPr="00625ED0">
        <w:rPr>
          <w:rFonts w:hint="eastAsia"/>
          <w:rtl/>
        </w:rPr>
        <w:t>بر</w:t>
      </w:r>
      <w:r w:rsidRPr="00625ED0">
        <w:rPr>
          <w:rtl/>
        </w:rPr>
        <w:t xml:space="preserve"> </w:t>
      </w:r>
      <w:r w:rsidRPr="00625ED0">
        <w:rPr>
          <w:rFonts w:hint="eastAsia"/>
          <w:rtl/>
        </w:rPr>
        <w:t>رو</w:t>
      </w:r>
      <w:r w:rsidRPr="00625ED0">
        <w:rPr>
          <w:rFonts w:hint="cs"/>
          <w:rtl/>
        </w:rPr>
        <w:t>ی</w:t>
      </w:r>
      <w:r w:rsidRPr="00625ED0">
        <w:rPr>
          <w:rtl/>
        </w:rPr>
        <w:t xml:space="preserve"> </w:t>
      </w:r>
      <w:r w:rsidRPr="00625ED0">
        <w:t>Configure Target Device</w:t>
      </w:r>
      <w:r w:rsidRPr="00625ED0">
        <w:rPr>
          <w:rtl/>
        </w:rPr>
        <w:t xml:space="preserve"> </w:t>
      </w:r>
      <w:r w:rsidRPr="00625ED0">
        <w:rPr>
          <w:rFonts w:hint="eastAsia"/>
          <w:rtl/>
        </w:rPr>
        <w:t>کل</w:t>
      </w:r>
      <w:r w:rsidRPr="00625ED0">
        <w:rPr>
          <w:rFonts w:hint="cs"/>
          <w:rtl/>
        </w:rPr>
        <w:t>ی</w:t>
      </w:r>
      <w:r w:rsidRPr="00625ED0">
        <w:rPr>
          <w:rFonts w:hint="eastAsia"/>
          <w:rtl/>
        </w:rPr>
        <w:t>ک</w:t>
      </w:r>
      <w:r w:rsidRPr="00625ED0">
        <w:rPr>
          <w:rtl/>
        </w:rPr>
        <w:t xml:space="preserve"> </w:t>
      </w:r>
      <w:r w:rsidRPr="00625ED0">
        <w:rPr>
          <w:rFonts w:hint="eastAsia"/>
          <w:rtl/>
        </w:rPr>
        <w:t>راست</w:t>
      </w:r>
      <w:r w:rsidRPr="00625ED0">
        <w:rPr>
          <w:rtl/>
        </w:rPr>
        <w:t xml:space="preserve"> </w:t>
      </w:r>
      <w:r>
        <w:rPr>
          <w:rFonts w:hint="cs"/>
          <w:rtl/>
        </w:rPr>
        <w:t>نموده</w:t>
      </w:r>
      <w:r w:rsidRPr="00625ED0">
        <w:rPr>
          <w:rtl/>
        </w:rPr>
        <w:t xml:space="preserve"> </w:t>
      </w:r>
      <w:r w:rsidRPr="00625ED0">
        <w:rPr>
          <w:rFonts w:hint="eastAsia"/>
          <w:rtl/>
        </w:rPr>
        <w:t>و</w:t>
      </w:r>
      <w:r>
        <w:rPr>
          <w:rFonts w:hint="cs"/>
          <w:rtl/>
        </w:rPr>
        <w:t xml:space="preserve"> این بار </w:t>
      </w:r>
      <w:r>
        <w:t>Run</w:t>
      </w:r>
      <w:r>
        <w:rPr>
          <w:rFonts w:hint="cs"/>
          <w:rtl/>
        </w:rPr>
        <w:t xml:space="preserve"> را انتخاب نمایید.</w:t>
      </w:r>
    </w:p>
    <w:p w:rsidR="008368A5" w:rsidRDefault="008368A5">
      <w:pPr>
        <w:pPrChange w:id="1764" w:author="Avionics" w:date="2015-10-08T00:11:00Z">
          <w:pPr>
            <w:pStyle w:val="ListParagraph"/>
            <w:numPr>
              <w:numId w:val="5"/>
            </w:numPr>
            <w:spacing w:after="240" w:line="240" w:lineRule="auto"/>
            <w:ind w:left="587" w:hanging="360"/>
          </w:pPr>
        </w:pPrChange>
      </w:pPr>
    </w:p>
    <w:p w:rsidR="000E66D8" w:rsidRPr="007B13D2" w:rsidRDefault="000E66D8">
      <w:pPr>
        <w:pPrChange w:id="1765" w:author="Windows User" w:date="2015-10-01T16:02:00Z">
          <w:pPr>
            <w:jc w:val="center"/>
          </w:pPr>
        </w:pPrChange>
      </w:pPr>
      <w:r>
        <w:rPr>
          <w:noProof/>
          <w:lang w:bidi="ar-SA"/>
        </w:rPr>
        <w:drawing>
          <wp:inline distT="0" distB="0" distL="0" distR="0" wp14:anchorId="737F754A" wp14:editId="7BC38640">
            <wp:extent cx="5879215" cy="3305175"/>
            <wp:effectExtent l="0" t="0" r="762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00008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0303" cy="3317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D8" w:rsidRDefault="000E66D8">
      <w:pPr>
        <w:pStyle w:val="ListParagraph"/>
        <w:numPr>
          <w:ilvl w:val="0"/>
          <w:numId w:val="5"/>
        </w:numPr>
        <w:rPr>
          <w:rtl/>
        </w:rPr>
        <w:pPrChange w:id="1766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  <w:r>
        <w:rPr>
          <w:rFonts w:hint="cs"/>
          <w:rtl/>
        </w:rPr>
        <w:t xml:space="preserve">در صورت باز شدن پنجره هشدار </w:t>
      </w:r>
      <w:r>
        <w:t>iMpact</w:t>
      </w:r>
      <w:r>
        <w:rPr>
          <w:rFonts w:hint="cs"/>
          <w:rtl/>
        </w:rPr>
        <w:t xml:space="preserve">، گزینه </w:t>
      </w:r>
      <w:r>
        <w:t>OK</w:t>
      </w:r>
      <w:r>
        <w:rPr>
          <w:rFonts w:hint="cs"/>
          <w:rtl/>
        </w:rPr>
        <w:t xml:space="preserve"> را انتخاب کنید.</w:t>
      </w:r>
    </w:p>
    <w:p w:rsidR="000E66D8" w:rsidRPr="00C32A0F" w:rsidRDefault="000E66D8">
      <w:pPr>
        <w:pPrChange w:id="1767" w:author="Windows User" w:date="2015-10-01T16:02:00Z">
          <w:pPr>
            <w:jc w:val="center"/>
          </w:pPr>
        </w:pPrChange>
      </w:pPr>
      <w:r>
        <w:rPr>
          <w:noProof/>
          <w:lang w:bidi="ar-SA"/>
        </w:rPr>
        <w:drawing>
          <wp:inline distT="0" distB="0" distL="0" distR="0" wp14:anchorId="17023485" wp14:editId="4AA5A21D">
            <wp:extent cx="5885551" cy="3308736"/>
            <wp:effectExtent l="0" t="0" r="127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000010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90394" cy="3311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D8" w:rsidRDefault="000E66D8">
      <w:pPr>
        <w:pStyle w:val="ListParagraph"/>
        <w:numPr>
          <w:ilvl w:val="0"/>
          <w:numId w:val="5"/>
        </w:numPr>
        <w:rPr>
          <w:ins w:id="1768" w:author="Avionics" w:date="2015-10-08T00:11:00Z"/>
        </w:rPr>
        <w:pPrChange w:id="1769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  <w:r>
        <w:rPr>
          <w:rFonts w:hint="cs"/>
          <w:rtl/>
        </w:rPr>
        <w:t xml:space="preserve">در نهایت برنامه </w:t>
      </w:r>
      <w:r>
        <w:t>iMpact</w:t>
      </w:r>
      <w:r>
        <w:rPr>
          <w:rFonts w:hint="cs"/>
          <w:rtl/>
        </w:rPr>
        <w:t xml:space="preserve"> باز میشود.</w:t>
      </w:r>
      <w:ins w:id="1770" w:author="Windows User" w:date="2015-10-07T23:06:00Z">
        <w:r w:rsidR="00D41B4D">
          <w:t xml:space="preserve"> </w:t>
        </w:r>
        <w:r w:rsidR="00D41B4D">
          <w:rPr>
            <w:rFonts w:hint="cs"/>
            <w:rtl/>
          </w:rPr>
          <w:t xml:space="preserve">بر روی گزینه‌ی </w:t>
        </w:r>
        <w:r w:rsidR="00D41B4D">
          <w:t>Boundary Scan</w:t>
        </w:r>
        <w:r w:rsidR="00D41B4D">
          <w:rPr>
            <w:rFonts w:hint="cs"/>
            <w:rtl/>
          </w:rPr>
          <w:t xml:space="preserve"> دابل کلیک کنید.</w:t>
        </w:r>
      </w:ins>
    </w:p>
    <w:p w:rsidR="008368A5" w:rsidRDefault="008368A5">
      <w:pPr>
        <w:rPr>
          <w:ins w:id="1771" w:author="Avionics" w:date="2015-10-08T00:11:00Z"/>
        </w:rPr>
        <w:pPrChange w:id="1772" w:author="Avionics" w:date="2015-10-08T00:11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8368A5" w:rsidRDefault="008368A5">
      <w:pPr>
        <w:rPr>
          <w:ins w:id="1773" w:author="Avionics" w:date="2015-10-08T00:11:00Z"/>
        </w:rPr>
        <w:pPrChange w:id="1774" w:author="Avionics" w:date="2015-10-08T00:11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8368A5" w:rsidRDefault="008368A5">
      <w:pPr>
        <w:rPr>
          <w:ins w:id="1775" w:author="Avionics" w:date="2015-10-08T00:11:00Z"/>
        </w:rPr>
        <w:pPrChange w:id="1776" w:author="Avionics" w:date="2015-10-08T00:11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8368A5" w:rsidRPr="00911A19" w:rsidRDefault="008368A5">
      <w:pPr>
        <w:rPr>
          <w:rtl/>
        </w:rPr>
        <w:pPrChange w:id="1777" w:author="Avionics" w:date="2015-10-08T00:11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0E66D8" w:rsidRPr="0074446D" w:rsidRDefault="000E66D8">
      <w:pPr>
        <w:pPrChange w:id="1778" w:author="Windows User" w:date="2015-10-01T16:02:00Z">
          <w:pPr>
            <w:jc w:val="center"/>
          </w:pPr>
        </w:pPrChange>
      </w:pPr>
      <w:r>
        <w:rPr>
          <w:rFonts w:hint="cs"/>
          <w:noProof/>
          <w:lang w:bidi="ar-SA"/>
        </w:rPr>
        <w:drawing>
          <wp:inline distT="0" distB="0" distL="0" distR="0" wp14:anchorId="4F491D88" wp14:editId="42FED2EE">
            <wp:extent cx="5881975" cy="3306725"/>
            <wp:effectExtent l="0" t="0" r="508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000011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2748" cy="3318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D8" w:rsidRPr="00911A19" w:rsidRDefault="00D41B4D">
      <w:pPr>
        <w:pStyle w:val="ListParagraph"/>
        <w:numPr>
          <w:ilvl w:val="0"/>
          <w:numId w:val="5"/>
        </w:numPr>
        <w:pPrChange w:id="1779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  <w:ins w:id="1780" w:author="Windows User" w:date="2015-10-07T23:06:00Z">
        <w:r>
          <w:rPr>
            <w:rFonts w:hint="cs"/>
            <w:rtl/>
          </w:rPr>
          <w:t xml:space="preserve">روی قسمتی از پنجره‌ی اصلی </w:t>
        </w:r>
      </w:ins>
      <w:r w:rsidR="000E66D8">
        <w:rPr>
          <w:rFonts w:hint="cs"/>
          <w:rtl/>
        </w:rPr>
        <w:t xml:space="preserve">کلیک راست کرده و </w:t>
      </w:r>
      <w:r w:rsidR="000E66D8">
        <w:t>Initialize Chain</w:t>
      </w:r>
      <w:r w:rsidR="000E66D8">
        <w:rPr>
          <w:rFonts w:hint="cs"/>
          <w:rtl/>
        </w:rPr>
        <w:t xml:space="preserve"> را بزنید.</w:t>
      </w:r>
    </w:p>
    <w:p w:rsidR="000E66D8" w:rsidRPr="006E2C0B" w:rsidRDefault="000E66D8">
      <w:pPr>
        <w:pPrChange w:id="1781" w:author="Windows User" w:date="2015-10-01T16:02:00Z">
          <w:pPr>
            <w:jc w:val="center"/>
          </w:pPr>
        </w:pPrChange>
      </w:pPr>
      <w:r>
        <w:rPr>
          <w:noProof/>
          <w:lang w:bidi="ar-SA"/>
        </w:rPr>
        <w:drawing>
          <wp:inline distT="0" distB="0" distL="0" distR="0" wp14:anchorId="44EEDD36" wp14:editId="1AA937E9">
            <wp:extent cx="5833060" cy="3279227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00012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49664" cy="328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D8" w:rsidRDefault="000E66D8">
      <w:pPr>
        <w:pStyle w:val="ListParagraph"/>
        <w:numPr>
          <w:ilvl w:val="0"/>
          <w:numId w:val="5"/>
        </w:numPr>
        <w:rPr>
          <w:ins w:id="1782" w:author="Avionics" w:date="2015-10-08T00:11:00Z"/>
        </w:rPr>
        <w:pPrChange w:id="1783" w:author="Windows User" w:date="2015-10-01T16:30:00Z">
          <w:pPr>
            <w:pStyle w:val="ListParagraph"/>
            <w:numPr>
              <w:numId w:val="5"/>
            </w:numPr>
            <w:spacing w:after="240" w:line="240" w:lineRule="auto"/>
            <w:ind w:left="587" w:hanging="360"/>
          </w:pPr>
        </w:pPrChange>
      </w:pPr>
      <w:r>
        <w:rPr>
          <w:rFonts w:hint="cs"/>
          <w:rtl/>
        </w:rPr>
        <w:t xml:space="preserve">در این حالت اگر بورد به درستی از طریق </w:t>
      </w:r>
      <w:r>
        <w:t>USB</w:t>
      </w:r>
      <w:r>
        <w:rPr>
          <w:rFonts w:hint="cs"/>
          <w:rtl/>
        </w:rPr>
        <w:t xml:space="preserve"> به کامپیوتر شما متصل باشد، نرم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افزار </w:t>
      </w:r>
      <w:r>
        <w:t>iMpact</w:t>
      </w:r>
      <w:r>
        <w:rPr>
          <w:rFonts w:hint="cs"/>
          <w:rtl/>
        </w:rPr>
        <w:t xml:space="preserve"> </w:t>
      </w:r>
      <w:ins w:id="1784" w:author="Windows User" w:date="2015-10-01T16:29:00Z">
        <w:r w:rsidR="00837557">
          <w:rPr>
            <w:rFonts w:hint="cs"/>
            <w:rtl/>
          </w:rPr>
          <w:t xml:space="preserve">، نوع پروگرمر </w:t>
        </w:r>
      </w:ins>
      <w:ins w:id="1785" w:author="Windows User" w:date="2015-10-01T16:30:00Z">
        <w:r w:rsidR="00837557">
          <w:rPr>
            <w:rFonts w:hint="cs"/>
            <w:rtl/>
          </w:rPr>
          <w:t xml:space="preserve">(که در قسمت پایین سمت راست شکل با عبارت </w:t>
        </w:r>
        <w:r w:rsidR="00837557">
          <w:t>Digilent JTAG-HS2</w:t>
        </w:r>
        <w:r w:rsidR="00837557">
          <w:rPr>
            <w:rFonts w:hint="cs"/>
            <w:rtl/>
          </w:rPr>
          <w:t xml:space="preserve"> مشخص شده) </w:t>
        </w:r>
      </w:ins>
      <w:del w:id="1786" w:author="Windows User" w:date="2015-10-01T16:30:00Z">
        <w:r w:rsidDel="00837557">
          <w:rPr>
            <w:rFonts w:hint="cs"/>
            <w:rtl/>
          </w:rPr>
          <w:delText xml:space="preserve">دستگاه </w:delText>
        </w:r>
      </w:del>
      <w:ins w:id="1787" w:author="Windows User" w:date="2015-10-01T16:30:00Z">
        <w:r w:rsidR="00837557">
          <w:rPr>
            <w:rFonts w:hint="cs"/>
            <w:rtl/>
          </w:rPr>
          <w:t xml:space="preserve">و همچنین </w:t>
        </w:r>
      </w:ins>
      <w:r>
        <w:t>FPGA</w:t>
      </w:r>
      <w:r>
        <w:rPr>
          <w:rFonts w:hint="cs"/>
          <w:rtl/>
        </w:rPr>
        <w:t xml:space="preserve"> </w:t>
      </w:r>
      <w:ins w:id="1788" w:author="Windows User" w:date="2015-10-01T16:30:00Z">
        <w:r w:rsidR="00837557">
          <w:rPr>
            <w:rFonts w:hint="cs"/>
            <w:rtl/>
          </w:rPr>
          <w:t xml:space="preserve">روی بورد </w:t>
        </w:r>
      </w:ins>
      <w:r>
        <w:rPr>
          <w:rFonts w:hint="cs"/>
          <w:rtl/>
        </w:rPr>
        <w:t>را شناسایی کرده و نشان می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دهد. پیشنهادات برنامه برای </w:t>
      </w:r>
      <w:r>
        <w:t>AutoAssign</w:t>
      </w:r>
      <w:r>
        <w:rPr>
          <w:rFonts w:hint="cs"/>
          <w:rtl/>
        </w:rPr>
        <w:t xml:space="preserve"> و تنظیم </w:t>
      </w:r>
      <w:r>
        <w:t>Program properties</w:t>
      </w:r>
      <w:r>
        <w:rPr>
          <w:rFonts w:hint="cs"/>
          <w:rtl/>
        </w:rPr>
        <w:t xml:space="preserve"> را فعلا رد کنید.</w:t>
      </w:r>
    </w:p>
    <w:p w:rsidR="008368A5" w:rsidRDefault="008368A5">
      <w:pPr>
        <w:rPr>
          <w:ins w:id="1789" w:author="Avionics" w:date="2015-10-08T00:12:00Z"/>
        </w:rPr>
        <w:pPrChange w:id="1790" w:author="Avionics" w:date="2015-10-08T00:12:00Z">
          <w:pPr>
            <w:pStyle w:val="ListParagraph"/>
            <w:numPr>
              <w:numId w:val="5"/>
            </w:numPr>
            <w:spacing w:after="240" w:line="240" w:lineRule="auto"/>
            <w:ind w:left="587" w:hanging="360"/>
          </w:pPr>
        </w:pPrChange>
      </w:pPr>
    </w:p>
    <w:p w:rsidR="008368A5" w:rsidRDefault="008368A5">
      <w:pPr>
        <w:rPr>
          <w:ins w:id="1791" w:author="Avionics" w:date="2015-10-08T00:12:00Z"/>
        </w:rPr>
        <w:pPrChange w:id="1792" w:author="Avionics" w:date="2015-10-08T00:12:00Z">
          <w:pPr>
            <w:pStyle w:val="ListParagraph"/>
            <w:numPr>
              <w:numId w:val="5"/>
            </w:numPr>
            <w:spacing w:after="240" w:line="240" w:lineRule="auto"/>
            <w:ind w:left="587" w:hanging="360"/>
          </w:pPr>
        </w:pPrChange>
      </w:pPr>
    </w:p>
    <w:p w:rsidR="008368A5" w:rsidRDefault="008368A5">
      <w:pPr>
        <w:pPrChange w:id="1793" w:author="Avionics" w:date="2015-10-08T00:12:00Z">
          <w:pPr>
            <w:pStyle w:val="ListParagraph"/>
            <w:numPr>
              <w:numId w:val="5"/>
            </w:numPr>
            <w:spacing w:after="240" w:line="240" w:lineRule="auto"/>
            <w:ind w:left="587" w:hanging="360"/>
          </w:pPr>
        </w:pPrChange>
      </w:pPr>
    </w:p>
    <w:p w:rsidR="000E66D8" w:rsidRDefault="000E66D8">
      <w:pPr>
        <w:rPr>
          <w:rtl/>
        </w:rPr>
        <w:pPrChange w:id="1794" w:author="Windows User" w:date="2015-10-01T16:02:00Z">
          <w:pPr>
            <w:jc w:val="center"/>
          </w:pPr>
        </w:pPrChange>
      </w:pPr>
      <w:r>
        <w:rPr>
          <w:rFonts w:hint="cs"/>
          <w:noProof/>
          <w:rtl/>
          <w:lang w:bidi="ar-SA"/>
        </w:rPr>
        <w:drawing>
          <wp:inline distT="0" distB="0" distL="0" distR="0" wp14:anchorId="68D2B092" wp14:editId="75CCC374">
            <wp:extent cx="5848350" cy="3287823"/>
            <wp:effectExtent l="0" t="0" r="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00013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67334" cy="32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D8" w:rsidRPr="00C60D02" w:rsidRDefault="000E66D8" w:rsidP="0018369B">
      <w:r>
        <w:rPr>
          <w:rFonts w:hint="cs"/>
          <w:noProof/>
          <w:rtl/>
          <w:lang w:bidi="ar-SA"/>
        </w:rPr>
        <w:drawing>
          <wp:inline distT="0" distB="0" distL="0" distR="0" wp14:anchorId="4B7320FE" wp14:editId="1AC580D3">
            <wp:extent cx="5861105" cy="3294993"/>
            <wp:effectExtent l="0" t="0" r="635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0001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72048" cy="3301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D8" w:rsidRDefault="000E66D8">
      <w:pPr>
        <w:pStyle w:val="ListParagraph"/>
        <w:numPr>
          <w:ilvl w:val="0"/>
          <w:numId w:val="5"/>
        </w:numPr>
        <w:rPr>
          <w:ins w:id="1795" w:author="Avionics" w:date="2015-10-08T00:12:00Z"/>
        </w:rPr>
        <w:pPrChange w:id="1796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  <w:r>
        <w:rPr>
          <w:rFonts w:hint="cs"/>
          <w:rtl/>
        </w:rPr>
        <w:t xml:space="preserve">روی تراشه کلیک راست کرده و </w:t>
      </w:r>
      <w:r>
        <w:t>Assign New Configuration File</w:t>
      </w:r>
      <w:r>
        <w:rPr>
          <w:rFonts w:hint="cs"/>
          <w:rtl/>
        </w:rPr>
        <w:t xml:space="preserve"> را انتخاب نمایید.</w:t>
      </w:r>
    </w:p>
    <w:p w:rsidR="002E352B" w:rsidRDefault="002E352B">
      <w:pPr>
        <w:rPr>
          <w:ins w:id="1797" w:author="Avionics" w:date="2015-10-08T00:12:00Z"/>
        </w:rPr>
        <w:pPrChange w:id="1798" w:author="Avionics" w:date="2015-10-08T00:1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2E352B" w:rsidRDefault="002E352B">
      <w:pPr>
        <w:rPr>
          <w:ins w:id="1799" w:author="ARC-05" w:date="2015-10-01T15:13:00Z"/>
        </w:rPr>
        <w:pPrChange w:id="1800" w:author="Avionics" w:date="2015-10-08T00:1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472FDE" w:rsidRDefault="00472FDE">
      <w:pPr>
        <w:rPr>
          <w:ins w:id="1801" w:author="ARC-05" w:date="2015-10-01T15:13:00Z"/>
          <w:rtl/>
        </w:rPr>
        <w:pPrChange w:id="1802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472FDE" w:rsidRDefault="00472FDE">
      <w:pPr>
        <w:rPr>
          <w:ins w:id="1803" w:author="ARC-05" w:date="2015-10-01T15:13:00Z"/>
          <w:rtl/>
        </w:rPr>
        <w:pPrChange w:id="1804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472FDE" w:rsidRPr="00472FDE" w:rsidRDefault="00472FDE">
      <w:pPr>
        <w:rPr>
          <w:rtl/>
        </w:rPr>
        <w:pPrChange w:id="1805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0E66D8" w:rsidRPr="00052FC2" w:rsidRDefault="000E66D8" w:rsidP="0018369B">
      <w:r>
        <w:rPr>
          <w:noProof/>
          <w:lang w:bidi="ar-SA"/>
        </w:rPr>
        <w:drawing>
          <wp:inline distT="0" distB="0" distL="0" distR="0" wp14:anchorId="25EBDC3F" wp14:editId="646D1C3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0001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D8" w:rsidRDefault="000E66D8">
      <w:pPr>
        <w:pStyle w:val="ListParagraph"/>
        <w:numPr>
          <w:ilvl w:val="0"/>
          <w:numId w:val="5"/>
        </w:numPr>
        <w:pPrChange w:id="1806" w:author="Windows User" w:date="2015-10-01T16:02:00Z">
          <w:pPr>
            <w:pStyle w:val="ListParagraph"/>
            <w:numPr>
              <w:numId w:val="5"/>
            </w:numPr>
            <w:spacing w:after="240" w:line="240" w:lineRule="auto"/>
            <w:ind w:left="587" w:hanging="360"/>
          </w:pPr>
        </w:pPrChange>
      </w:pPr>
      <w:r>
        <w:rPr>
          <w:rFonts w:hint="cs"/>
          <w:rtl/>
        </w:rPr>
        <w:t xml:space="preserve">اگر مراحل سنتز را به درستی طی کرده باشید یک فایل با پسوند </w:t>
      </w:r>
      <w:r>
        <w:t>bit</w:t>
      </w:r>
      <w:r>
        <w:rPr>
          <w:rFonts w:hint="cs"/>
          <w:rtl/>
        </w:rPr>
        <w:t xml:space="preserve"> و به نام سورس تاپ ماژول در اختیار شما قرار خواهد داشت. آن را برای پروگرام شدن بر روی بورد انتخاب نمایید. فعلا پیشنهاد انتخاب فایل پروگرام رم جانبی را رد کنید.</w:t>
      </w:r>
    </w:p>
    <w:p w:rsidR="000E66D8" w:rsidRDefault="000E66D8" w:rsidP="0018369B">
      <w:pPr>
        <w:rPr>
          <w:ins w:id="1807" w:author="ARC-05" w:date="2015-10-01T15:13:00Z"/>
          <w:rtl/>
        </w:rPr>
      </w:pPr>
      <w:r>
        <w:rPr>
          <w:rFonts w:hint="cs"/>
          <w:noProof/>
          <w:rtl/>
          <w:lang w:bidi="ar-SA"/>
        </w:rPr>
        <w:drawing>
          <wp:inline distT="0" distB="0" distL="0" distR="0" wp14:anchorId="48DFBD06" wp14:editId="4A63699E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0001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 w:rsidP="000B78AC">
      <w:pPr>
        <w:rPr>
          <w:ins w:id="1808" w:author="Avionics" w:date="2015-10-08T00:12:00Z"/>
        </w:rPr>
      </w:pPr>
    </w:p>
    <w:p w:rsidR="002E352B" w:rsidRDefault="002E352B" w:rsidP="000B78AC">
      <w:pPr>
        <w:rPr>
          <w:ins w:id="1809" w:author="Avionics" w:date="2015-10-08T00:12:00Z"/>
        </w:rPr>
      </w:pPr>
    </w:p>
    <w:p w:rsidR="002E352B" w:rsidRDefault="002E352B" w:rsidP="000B78AC">
      <w:pPr>
        <w:rPr>
          <w:ins w:id="1810" w:author="Avionics" w:date="2015-10-08T00:12:00Z"/>
        </w:rPr>
      </w:pPr>
    </w:p>
    <w:p w:rsidR="002E352B" w:rsidRPr="00472FDE" w:rsidRDefault="002E352B" w:rsidP="000B78AC">
      <w:pPr>
        <w:rPr>
          <w:rtl/>
        </w:rPr>
      </w:pPr>
    </w:p>
    <w:p w:rsidR="000E66D8" w:rsidRPr="00BE7D60" w:rsidRDefault="000E66D8" w:rsidP="00611C49">
      <w:r>
        <w:rPr>
          <w:noProof/>
          <w:lang w:bidi="ar-SA"/>
        </w:rPr>
        <w:drawing>
          <wp:inline distT="0" distB="0" distL="0" distR="0" wp14:anchorId="62D7B574" wp14:editId="085901EE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00001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D8" w:rsidRPr="008E1F4B" w:rsidRDefault="000E66D8">
      <w:pPr>
        <w:pStyle w:val="ListParagraph"/>
        <w:numPr>
          <w:ilvl w:val="0"/>
          <w:numId w:val="5"/>
        </w:numPr>
        <w:pPrChange w:id="1811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  <w:r>
        <w:rPr>
          <w:rFonts w:hint="cs"/>
          <w:rtl/>
        </w:rPr>
        <w:t>ر</w:t>
      </w:r>
      <w:r w:rsidRPr="00941B6F">
        <w:rPr>
          <w:rFonts w:hint="eastAsia"/>
          <w:rtl/>
        </w:rPr>
        <w:t>و</w:t>
      </w:r>
      <w:r w:rsidRPr="00941B6F">
        <w:rPr>
          <w:rFonts w:hint="cs"/>
          <w:rtl/>
        </w:rPr>
        <w:t>ی</w:t>
      </w:r>
      <w:r w:rsidRPr="00941B6F">
        <w:rPr>
          <w:rtl/>
        </w:rPr>
        <w:t xml:space="preserve"> </w:t>
      </w:r>
      <w:r w:rsidRPr="00941B6F">
        <w:rPr>
          <w:rFonts w:hint="eastAsia"/>
          <w:rtl/>
        </w:rPr>
        <w:t>تراشه</w:t>
      </w:r>
      <w:r w:rsidRPr="00941B6F">
        <w:rPr>
          <w:rtl/>
        </w:rPr>
        <w:t xml:space="preserve"> </w:t>
      </w:r>
      <w:r w:rsidRPr="00941B6F">
        <w:rPr>
          <w:rFonts w:hint="eastAsia"/>
          <w:rtl/>
        </w:rPr>
        <w:t>کل</w:t>
      </w:r>
      <w:r w:rsidRPr="00941B6F">
        <w:rPr>
          <w:rFonts w:hint="cs"/>
          <w:rtl/>
        </w:rPr>
        <w:t>ی</w:t>
      </w:r>
      <w:r w:rsidRPr="00941B6F">
        <w:rPr>
          <w:rFonts w:hint="eastAsia"/>
          <w:rtl/>
        </w:rPr>
        <w:t>ک</w:t>
      </w:r>
      <w:r w:rsidRPr="00941B6F">
        <w:rPr>
          <w:rtl/>
        </w:rPr>
        <w:t xml:space="preserve"> </w:t>
      </w:r>
      <w:r w:rsidRPr="00941B6F">
        <w:rPr>
          <w:rFonts w:hint="eastAsia"/>
          <w:rtl/>
        </w:rPr>
        <w:t>راست</w:t>
      </w:r>
      <w:r w:rsidRPr="00941B6F">
        <w:rPr>
          <w:rtl/>
        </w:rPr>
        <w:t xml:space="preserve"> </w:t>
      </w:r>
      <w:r w:rsidRPr="00941B6F">
        <w:rPr>
          <w:rFonts w:hint="eastAsia"/>
          <w:rtl/>
        </w:rPr>
        <w:t>کرده</w:t>
      </w:r>
      <w:r w:rsidRPr="00941B6F">
        <w:rPr>
          <w:rtl/>
        </w:rPr>
        <w:t xml:space="preserve"> </w:t>
      </w:r>
      <w:r w:rsidRPr="00941B6F">
        <w:rPr>
          <w:rFonts w:hint="eastAsia"/>
          <w:rtl/>
        </w:rPr>
        <w:t>و</w:t>
      </w:r>
      <w:r w:rsidRPr="00941B6F">
        <w:rPr>
          <w:rtl/>
        </w:rPr>
        <w:t xml:space="preserve"> </w:t>
      </w:r>
      <w:r>
        <w:t>program</w:t>
      </w:r>
      <w:r>
        <w:rPr>
          <w:rFonts w:hint="cs"/>
          <w:rtl/>
        </w:rPr>
        <w:t xml:space="preserve"> </w:t>
      </w:r>
      <w:r w:rsidRPr="00941B6F">
        <w:rPr>
          <w:rFonts w:hint="eastAsia"/>
          <w:rtl/>
        </w:rPr>
        <w:t>را</w:t>
      </w:r>
      <w:r w:rsidRPr="00941B6F">
        <w:rPr>
          <w:rtl/>
        </w:rPr>
        <w:t xml:space="preserve"> </w:t>
      </w:r>
      <w:r w:rsidRPr="00941B6F">
        <w:rPr>
          <w:rFonts w:hint="eastAsia"/>
          <w:rtl/>
        </w:rPr>
        <w:t>انتخاب</w:t>
      </w:r>
      <w:r w:rsidRPr="00941B6F">
        <w:rPr>
          <w:rtl/>
        </w:rPr>
        <w:t xml:space="preserve"> </w:t>
      </w:r>
      <w:r w:rsidRPr="00941B6F">
        <w:rPr>
          <w:rFonts w:hint="eastAsia"/>
          <w:rtl/>
        </w:rPr>
        <w:t>نما</w:t>
      </w:r>
      <w:r w:rsidRPr="00941B6F">
        <w:rPr>
          <w:rFonts w:hint="cs"/>
          <w:rtl/>
        </w:rPr>
        <w:t>یی</w:t>
      </w:r>
      <w:r w:rsidRPr="00941B6F">
        <w:rPr>
          <w:rFonts w:hint="eastAsia"/>
          <w:rtl/>
        </w:rPr>
        <w:t>د</w:t>
      </w:r>
      <w:r w:rsidRPr="00941B6F">
        <w:rPr>
          <w:rtl/>
        </w:rPr>
        <w:t>.</w:t>
      </w:r>
    </w:p>
    <w:p w:rsidR="000E66D8" w:rsidRDefault="000E66D8">
      <w:pPr>
        <w:rPr>
          <w:ins w:id="1812" w:author="ARC-05" w:date="2015-10-01T15:13:00Z"/>
          <w:rtl/>
        </w:rPr>
        <w:pPrChange w:id="1813" w:author="Windows User" w:date="2015-10-01T16:02:00Z">
          <w:pPr>
            <w:jc w:val="center"/>
          </w:pPr>
        </w:pPrChange>
      </w:pPr>
      <w:r>
        <w:rPr>
          <w:rFonts w:hint="cs"/>
          <w:noProof/>
          <w:rtl/>
          <w:lang w:bidi="ar-SA"/>
        </w:rPr>
        <w:drawing>
          <wp:inline distT="0" distB="0" distL="0" distR="0" wp14:anchorId="59ABB252" wp14:editId="2AE4C9BC">
            <wp:extent cx="5901070" cy="3317461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000018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05926" cy="332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Pr="00FC7A3B" w:rsidRDefault="00472FDE">
      <w:pPr>
        <w:pPrChange w:id="1814" w:author="Windows User" w:date="2015-10-01T16:02:00Z">
          <w:pPr>
            <w:jc w:val="center"/>
          </w:pPr>
        </w:pPrChange>
      </w:pPr>
    </w:p>
    <w:p w:rsidR="000E66D8" w:rsidRDefault="000E66D8">
      <w:pPr>
        <w:pStyle w:val="ListParagraph"/>
        <w:numPr>
          <w:ilvl w:val="0"/>
          <w:numId w:val="5"/>
        </w:numPr>
        <w:rPr>
          <w:ins w:id="1815" w:author="Avionics" w:date="2015-10-08T00:12:00Z"/>
        </w:rPr>
        <w:pPrChange w:id="1816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  <w:r>
        <w:rPr>
          <w:rFonts w:hint="cs"/>
          <w:rtl/>
        </w:rPr>
        <w:t xml:space="preserve">در پنجره بعدی </w:t>
      </w:r>
      <w:r>
        <w:t>OK</w:t>
      </w:r>
      <w:r>
        <w:rPr>
          <w:rFonts w:hint="cs"/>
          <w:rtl/>
        </w:rPr>
        <w:t xml:space="preserve"> را بزنید.</w:t>
      </w:r>
    </w:p>
    <w:p w:rsidR="002E352B" w:rsidRDefault="002E352B">
      <w:pPr>
        <w:rPr>
          <w:ins w:id="1817" w:author="Avionics" w:date="2015-10-08T00:12:00Z"/>
        </w:rPr>
        <w:pPrChange w:id="1818" w:author="Avionics" w:date="2015-10-08T00:1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2E352B" w:rsidRDefault="002E352B">
      <w:pPr>
        <w:rPr>
          <w:ins w:id="1819" w:author="Avionics" w:date="2015-10-08T00:12:00Z"/>
        </w:rPr>
        <w:pPrChange w:id="1820" w:author="Avionics" w:date="2015-10-08T00:1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2E352B" w:rsidRPr="008E1F4B" w:rsidRDefault="002E352B">
      <w:pPr>
        <w:pPrChange w:id="1821" w:author="Avionics" w:date="2015-10-08T00:1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</w:p>
    <w:p w:rsidR="000E66D8" w:rsidRPr="00B42B3F" w:rsidRDefault="000E66D8" w:rsidP="0018369B">
      <w:r>
        <w:rPr>
          <w:rFonts w:hint="cs"/>
          <w:noProof/>
          <w:lang w:bidi="ar-SA"/>
        </w:rPr>
        <w:drawing>
          <wp:inline distT="0" distB="0" distL="0" distR="0" wp14:anchorId="261BF1E3" wp14:editId="191B5AF9">
            <wp:extent cx="5917194" cy="3326524"/>
            <wp:effectExtent l="0" t="0" r="7620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000019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639" cy="333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6D8" w:rsidRPr="008E1F4B" w:rsidRDefault="000E66D8">
      <w:pPr>
        <w:pStyle w:val="ListParagraph"/>
        <w:numPr>
          <w:ilvl w:val="0"/>
          <w:numId w:val="5"/>
        </w:numPr>
        <w:pPrChange w:id="1822" w:author="Windows User" w:date="2015-10-01T16:02:00Z">
          <w:pPr>
            <w:pStyle w:val="ListParagraph"/>
            <w:numPr>
              <w:numId w:val="5"/>
            </w:numPr>
            <w:spacing w:after="240" w:line="360" w:lineRule="auto"/>
            <w:ind w:left="587" w:hanging="360"/>
          </w:pPr>
        </w:pPrChange>
      </w:pPr>
      <w:r>
        <w:rPr>
          <w:rFonts w:hint="cs"/>
          <w:rtl/>
        </w:rPr>
        <w:t>در صورت موفقیت</w:t>
      </w:r>
      <w:r>
        <w:rPr>
          <w:rFonts w:hint="eastAsia"/>
          <w:rtl/>
        </w:rPr>
        <w:t>‌</w:t>
      </w:r>
      <w:r>
        <w:rPr>
          <w:rFonts w:hint="cs"/>
          <w:rtl/>
        </w:rPr>
        <w:t xml:space="preserve">آمیز بودن، پیغام </w:t>
      </w:r>
      <w:r>
        <w:t>Program Succeeded</w:t>
      </w:r>
      <w:r>
        <w:rPr>
          <w:rFonts w:hint="cs"/>
          <w:rtl/>
        </w:rPr>
        <w:t xml:space="preserve"> برای شما ظاهر می</w:t>
      </w:r>
      <w:r>
        <w:rPr>
          <w:rFonts w:hint="eastAsia"/>
          <w:rtl/>
        </w:rPr>
        <w:t>‌</w:t>
      </w:r>
      <w:r>
        <w:rPr>
          <w:rFonts w:hint="cs"/>
          <w:rtl/>
        </w:rPr>
        <w:t>شود.</w:t>
      </w:r>
    </w:p>
    <w:p w:rsidR="000E66D8" w:rsidRPr="005B1AEF" w:rsidRDefault="000E66D8" w:rsidP="0018369B">
      <w:r>
        <w:rPr>
          <w:rFonts w:hint="cs"/>
          <w:noProof/>
          <w:rtl/>
          <w:lang w:bidi="ar-SA"/>
        </w:rPr>
        <w:drawing>
          <wp:inline distT="0" distB="0" distL="0" distR="0" wp14:anchorId="497DBD33" wp14:editId="77D036F3">
            <wp:extent cx="5943600" cy="334137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000020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2B" w:rsidRDefault="002E352B">
      <w:pPr>
        <w:bidi w:val="0"/>
        <w:jc w:val="left"/>
        <w:rPr>
          <w:ins w:id="1823" w:author="Avionics" w:date="2015-10-08T00:12:00Z"/>
          <w:rFonts w:asciiTheme="majorBidi" w:eastAsiaTheme="majorEastAsia" w:hAnsiTheme="majorBidi" w:cs="B Titr"/>
          <w:sz w:val="24"/>
          <w:rtl/>
        </w:rPr>
      </w:pPr>
      <w:bookmarkStart w:id="1824" w:name="_Toc432030606"/>
      <w:ins w:id="1825" w:author="Avionics" w:date="2015-10-08T00:12:00Z">
        <w:r>
          <w:rPr>
            <w:rtl/>
          </w:rPr>
          <w:br w:type="page"/>
        </w:r>
      </w:ins>
    </w:p>
    <w:p w:rsidR="009816B8" w:rsidRDefault="009816B8" w:rsidP="000B78AC">
      <w:pPr>
        <w:pStyle w:val="Heading2"/>
        <w:rPr>
          <w:rtl/>
        </w:rPr>
      </w:pPr>
      <w:r>
        <w:rPr>
          <w:rFonts w:hint="cs"/>
          <w:rtl/>
        </w:rPr>
        <w:lastRenderedPageBreak/>
        <w:t xml:space="preserve">برنامه ریزی حافظه </w:t>
      </w:r>
      <w:r>
        <w:t>Flash</w:t>
      </w:r>
      <w:bookmarkEnd w:id="1824"/>
    </w:p>
    <w:p w:rsidR="000E66D8" w:rsidRDefault="00911363" w:rsidP="00611C49">
      <w:pPr>
        <w:rPr>
          <w:rtl/>
        </w:rPr>
      </w:pPr>
      <w:del w:id="1826" w:author="Windows User" w:date="2015-10-01T16:32:00Z">
        <w:r w:rsidDel="00837557">
          <w:rPr>
            <w:rFonts w:hint="cs"/>
            <w:rtl/>
          </w:rPr>
          <w:delText>در این حالت</w:delText>
        </w:r>
      </w:del>
      <w:ins w:id="1827" w:author="Windows User" w:date="2015-10-01T16:32:00Z">
        <w:r w:rsidR="00837557">
          <w:rPr>
            <w:rFonts w:hint="cs"/>
            <w:rtl/>
          </w:rPr>
          <w:t>با طی مراحل ذکر شده تا بدینجا</w:t>
        </w:r>
      </w:ins>
      <w:r>
        <w:rPr>
          <w:rFonts w:hint="cs"/>
          <w:rtl/>
        </w:rPr>
        <w:t xml:space="preserve"> برنامه بر روی </w:t>
      </w:r>
      <w:r>
        <w:t>FPGA</w:t>
      </w:r>
      <w:r>
        <w:rPr>
          <w:rFonts w:hint="cs"/>
          <w:rtl/>
        </w:rPr>
        <w:t xml:space="preserve"> پروگرام شده و قابل استفاده است. اما با خاموش شدن بورد، برنامه از روی حافظه </w:t>
      </w:r>
      <w:r>
        <w:t>FPGA</w:t>
      </w:r>
      <w:r>
        <w:rPr>
          <w:rFonts w:hint="cs"/>
          <w:rtl/>
        </w:rPr>
        <w:t xml:space="preserve"> پاک شده و برای استفاده مجدد باید دوباره برنامه ریزی شود.</w:t>
      </w:r>
      <w:r w:rsidR="001B3004">
        <w:rPr>
          <w:rFonts w:hint="cs"/>
          <w:rtl/>
        </w:rPr>
        <w:t xml:space="preserve"> برای جلوگیری از این اتفاق، باید برنامه بر روی </w:t>
      </w:r>
      <w:r w:rsidR="009816B8" w:rsidRPr="009816B8">
        <w:rPr>
          <w:rtl/>
        </w:rPr>
        <w:t xml:space="preserve">حافظه </w:t>
      </w:r>
      <w:r w:rsidR="001B3004">
        <w:t>Flash</w:t>
      </w:r>
      <w:r w:rsidR="001B3004">
        <w:rPr>
          <w:rFonts w:hint="cs"/>
          <w:rtl/>
        </w:rPr>
        <w:t xml:space="preserve"> بارگذاری شود. </w:t>
      </w:r>
      <w:r w:rsidR="000A14D5">
        <w:rPr>
          <w:rFonts w:hint="cs"/>
          <w:rtl/>
        </w:rPr>
        <w:t>برای برنامه ریزی</w:t>
      </w:r>
      <w:r w:rsidR="009816B8" w:rsidRPr="009816B8">
        <w:rPr>
          <w:rtl/>
        </w:rPr>
        <w:t xml:space="preserve"> حافظه</w:t>
      </w:r>
      <w:r w:rsidR="000A14D5">
        <w:rPr>
          <w:rFonts w:hint="cs"/>
          <w:rtl/>
        </w:rPr>
        <w:t xml:space="preserve"> </w:t>
      </w:r>
      <w:del w:id="1828" w:author="Windows User" w:date="2015-10-01T16:32:00Z">
        <w:r w:rsidR="000A14D5" w:rsidDel="00837557">
          <w:delText>FLASH</w:delText>
        </w:r>
        <w:r w:rsidR="000A14D5" w:rsidDel="00837557">
          <w:rPr>
            <w:rFonts w:hint="cs"/>
            <w:rtl/>
          </w:rPr>
          <w:delText xml:space="preserve"> </w:delText>
        </w:r>
      </w:del>
      <w:ins w:id="1829" w:author="Windows User" w:date="2015-10-01T16:32:00Z">
        <w:r w:rsidR="00837557">
          <w:t>Flash</w:t>
        </w:r>
        <w:r w:rsidR="00837557">
          <w:rPr>
            <w:rFonts w:hint="cs"/>
            <w:rtl/>
          </w:rPr>
          <w:t xml:space="preserve"> </w:t>
        </w:r>
      </w:ins>
      <w:r w:rsidR="000A14D5">
        <w:rPr>
          <w:rFonts w:hint="cs"/>
          <w:rtl/>
        </w:rPr>
        <w:t>مراحل زیر را انجام دهید.</w:t>
      </w:r>
    </w:p>
    <w:p w:rsidR="00CA6B15" w:rsidRDefault="00765AB9">
      <w:pPr>
        <w:pStyle w:val="ListParagraph"/>
        <w:numPr>
          <w:ilvl w:val="0"/>
          <w:numId w:val="9"/>
        </w:numPr>
        <w:pPrChange w:id="1830" w:author="Windows User" w:date="2015-10-01T16:02:00Z">
          <w:pPr>
            <w:pStyle w:val="ListParagraph"/>
            <w:numPr>
              <w:numId w:val="9"/>
            </w:numPr>
            <w:ind w:hanging="360"/>
            <w:jc w:val="left"/>
          </w:pPr>
        </w:pPrChange>
      </w:pPr>
      <w:r>
        <w:rPr>
          <w:rFonts w:hint="cs"/>
          <w:rtl/>
        </w:rPr>
        <w:t xml:space="preserve">بر روی </w:t>
      </w:r>
      <w:r>
        <w:t>create prom file</w:t>
      </w:r>
      <w:r>
        <w:rPr>
          <w:rFonts w:hint="cs"/>
          <w:rtl/>
        </w:rPr>
        <w:t xml:space="preserve"> دو بار کلیک کنید.</w:t>
      </w:r>
    </w:p>
    <w:p w:rsidR="001E7E7B" w:rsidRDefault="00852925">
      <w:pPr>
        <w:pPrChange w:id="1831" w:author="Windows User" w:date="2015-10-01T16:02:00Z">
          <w:pPr>
            <w:ind w:left="360"/>
            <w:jc w:val="left"/>
          </w:pPr>
        </w:pPrChange>
      </w:pPr>
      <w:r>
        <w:rPr>
          <w:noProof/>
          <w:rtl/>
          <w:lang w:bidi="ar-SA"/>
        </w:rPr>
        <w:drawing>
          <wp:inline distT="0" distB="0" distL="0" distR="0" wp14:anchorId="0444488B" wp14:editId="4A9FB4FE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021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B15" w:rsidDel="002E352B" w:rsidRDefault="00CA6B15" w:rsidP="0080164D">
      <w:pPr>
        <w:rPr>
          <w:del w:id="1832" w:author="Avionics" w:date="2015-10-08T00:12:00Z"/>
        </w:rPr>
      </w:pPr>
    </w:p>
    <w:p w:rsidR="00CA6B15" w:rsidRDefault="007C1D9D">
      <w:pPr>
        <w:pStyle w:val="ListParagraph"/>
        <w:numPr>
          <w:ilvl w:val="0"/>
          <w:numId w:val="9"/>
        </w:numPr>
        <w:rPr>
          <w:ins w:id="1833" w:author="ARC-05" w:date="2015-10-01T15:13:00Z"/>
        </w:rPr>
        <w:pPrChange w:id="1834" w:author="Windows User" w:date="2015-10-01T16:02:00Z">
          <w:pPr>
            <w:pStyle w:val="ListParagraph"/>
            <w:numPr>
              <w:numId w:val="9"/>
            </w:numPr>
            <w:ind w:hanging="360"/>
            <w:jc w:val="left"/>
          </w:pPr>
        </w:pPrChange>
      </w:pPr>
      <w:r>
        <w:rPr>
          <w:rFonts w:hint="cs"/>
          <w:rtl/>
        </w:rPr>
        <w:t>در قسمت</w:t>
      </w:r>
      <w:r w:rsidR="00F8755E">
        <w:rPr>
          <w:rFonts w:hint="cs"/>
          <w:rtl/>
        </w:rPr>
        <w:t xml:space="preserve"> </w:t>
      </w:r>
      <w:r w:rsidR="00F8755E">
        <w:t>Select Storage Target</w:t>
      </w:r>
      <w:r w:rsidR="00F8755E">
        <w:rPr>
          <w:rFonts w:hint="cs"/>
          <w:rtl/>
        </w:rPr>
        <w:t xml:space="preserve"> در زیرشاخه</w:t>
      </w:r>
      <w:r>
        <w:rPr>
          <w:rFonts w:hint="cs"/>
          <w:rtl/>
        </w:rPr>
        <w:t xml:space="preserve"> </w:t>
      </w:r>
      <w:r>
        <w:t>SPI Flash</w:t>
      </w:r>
      <w:r>
        <w:rPr>
          <w:rFonts w:hint="cs"/>
          <w:rtl/>
        </w:rPr>
        <w:t xml:space="preserve"> گزینه </w:t>
      </w:r>
      <w:r>
        <w:t xml:space="preserve">Configure </w:t>
      </w:r>
      <w:r w:rsidR="00325D04">
        <w:t>Single FPGA</w:t>
      </w:r>
      <w:r w:rsidR="00E010D1">
        <w:rPr>
          <w:rFonts w:hint="cs"/>
          <w:rtl/>
        </w:rPr>
        <w:t xml:space="preserve"> را انتخاب کنید و بر روی فلش </w:t>
      </w:r>
      <w:ins w:id="1835" w:author="Windows User" w:date="2015-10-01T16:32:00Z">
        <w:r w:rsidR="00837557">
          <w:rPr>
            <w:rFonts w:hint="cs"/>
            <w:rtl/>
          </w:rPr>
          <w:t xml:space="preserve">جهت دار </w:t>
        </w:r>
      </w:ins>
      <w:r w:rsidR="00E010D1">
        <w:rPr>
          <w:rFonts w:hint="cs"/>
          <w:rtl/>
        </w:rPr>
        <w:t>سبز رنگ کلیک کنید.</w:t>
      </w:r>
    </w:p>
    <w:p w:rsidR="00472FDE" w:rsidDel="002E352B" w:rsidRDefault="00472FDE">
      <w:pPr>
        <w:rPr>
          <w:ins w:id="1836" w:author="ARC-05" w:date="2015-10-01T15:13:00Z"/>
          <w:del w:id="1837" w:author="Avionics" w:date="2015-10-08T00:12:00Z"/>
          <w:rtl/>
        </w:rPr>
        <w:pPrChange w:id="1838" w:author="Windows User" w:date="2015-10-01T16:02:00Z">
          <w:pPr>
            <w:pStyle w:val="ListParagraph"/>
            <w:numPr>
              <w:numId w:val="9"/>
            </w:numPr>
            <w:ind w:hanging="360"/>
            <w:jc w:val="left"/>
          </w:pPr>
        </w:pPrChange>
      </w:pPr>
    </w:p>
    <w:p w:rsidR="00472FDE" w:rsidDel="002E352B" w:rsidRDefault="00472FDE">
      <w:pPr>
        <w:rPr>
          <w:ins w:id="1839" w:author="ARC-05" w:date="2015-10-01T15:13:00Z"/>
          <w:del w:id="1840" w:author="Avionics" w:date="2015-10-08T00:12:00Z"/>
          <w:rtl/>
        </w:rPr>
        <w:pPrChange w:id="1841" w:author="Windows User" w:date="2015-10-01T16:02:00Z">
          <w:pPr>
            <w:pStyle w:val="ListParagraph"/>
            <w:numPr>
              <w:numId w:val="9"/>
            </w:numPr>
            <w:ind w:hanging="360"/>
            <w:jc w:val="left"/>
          </w:pPr>
        </w:pPrChange>
      </w:pPr>
    </w:p>
    <w:p w:rsidR="00472FDE" w:rsidDel="002E352B" w:rsidRDefault="00472FDE">
      <w:pPr>
        <w:rPr>
          <w:ins w:id="1842" w:author="ARC-05" w:date="2015-10-01T15:13:00Z"/>
          <w:del w:id="1843" w:author="Avionics" w:date="2015-10-08T00:12:00Z"/>
          <w:rtl/>
        </w:rPr>
        <w:pPrChange w:id="1844" w:author="Windows User" w:date="2015-10-01T16:02:00Z">
          <w:pPr>
            <w:pStyle w:val="ListParagraph"/>
            <w:numPr>
              <w:numId w:val="9"/>
            </w:numPr>
            <w:ind w:hanging="360"/>
            <w:jc w:val="left"/>
          </w:pPr>
        </w:pPrChange>
      </w:pPr>
    </w:p>
    <w:p w:rsidR="00472FDE" w:rsidDel="002E352B" w:rsidRDefault="00472FDE">
      <w:pPr>
        <w:rPr>
          <w:ins w:id="1845" w:author="ARC-05" w:date="2015-10-01T15:14:00Z"/>
          <w:del w:id="1846" w:author="Avionics" w:date="2015-10-08T00:12:00Z"/>
          <w:rtl/>
        </w:rPr>
        <w:pPrChange w:id="1847" w:author="Windows User" w:date="2015-10-01T16:02:00Z">
          <w:pPr>
            <w:pStyle w:val="ListParagraph"/>
            <w:numPr>
              <w:numId w:val="9"/>
            </w:numPr>
            <w:ind w:hanging="360"/>
            <w:jc w:val="left"/>
          </w:pPr>
        </w:pPrChange>
      </w:pPr>
    </w:p>
    <w:p w:rsidR="00472FDE" w:rsidRPr="00472FDE" w:rsidDel="002E352B" w:rsidRDefault="00472FDE">
      <w:pPr>
        <w:rPr>
          <w:del w:id="1848" w:author="Avionics" w:date="2015-10-08T00:12:00Z"/>
        </w:rPr>
        <w:pPrChange w:id="1849" w:author="Windows User" w:date="2015-10-01T16:02:00Z">
          <w:pPr>
            <w:pStyle w:val="ListParagraph"/>
            <w:numPr>
              <w:numId w:val="9"/>
            </w:numPr>
            <w:ind w:hanging="360"/>
            <w:jc w:val="left"/>
          </w:pPr>
        </w:pPrChange>
      </w:pPr>
    </w:p>
    <w:p w:rsidR="00852925" w:rsidRDefault="00F8755E" w:rsidP="0080164D">
      <w:r>
        <w:rPr>
          <w:noProof/>
          <w:rtl/>
          <w:lang w:bidi="ar-SA"/>
        </w:rPr>
        <w:drawing>
          <wp:inline distT="0" distB="0" distL="0" distR="0" wp14:anchorId="6BEF4C76" wp14:editId="5655430D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002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C4F40" w:rsidRDefault="00F8755E">
      <w:pPr>
        <w:pStyle w:val="ListParagraph"/>
        <w:numPr>
          <w:ilvl w:val="0"/>
          <w:numId w:val="9"/>
        </w:numPr>
        <w:pPrChange w:id="1850" w:author="Windows User" w:date="2015-10-01T16:02:00Z">
          <w:pPr>
            <w:pStyle w:val="ListParagraph"/>
            <w:numPr>
              <w:numId w:val="9"/>
            </w:numPr>
            <w:ind w:hanging="360"/>
            <w:jc w:val="left"/>
          </w:pPr>
        </w:pPrChange>
      </w:pPr>
      <w:r>
        <w:rPr>
          <w:rFonts w:hint="cs"/>
          <w:rtl/>
        </w:rPr>
        <w:lastRenderedPageBreak/>
        <w:t xml:space="preserve">در قسمت </w:t>
      </w:r>
      <w:r>
        <w:t>Add Storage Device</w:t>
      </w:r>
      <w:r>
        <w:rPr>
          <w:rFonts w:hint="cs"/>
          <w:rtl/>
        </w:rPr>
        <w:t xml:space="preserve"> </w:t>
      </w:r>
      <w:r w:rsidR="003C49E9">
        <w:rPr>
          <w:rFonts w:hint="cs"/>
          <w:rtl/>
        </w:rPr>
        <w:t xml:space="preserve">در منوی کشویی </w:t>
      </w:r>
      <w:r w:rsidR="003C49E9">
        <w:t>64M</w:t>
      </w:r>
      <w:r w:rsidR="00224DBF">
        <w:rPr>
          <w:rFonts w:hint="cs"/>
          <w:rtl/>
        </w:rPr>
        <w:t xml:space="preserve"> را انتخاب نمایید و بر روی </w:t>
      </w:r>
      <w:r w:rsidR="00224DBF">
        <w:t>Add Storage Device</w:t>
      </w:r>
      <w:r w:rsidR="000564C5">
        <w:rPr>
          <w:rFonts w:hint="cs"/>
          <w:rtl/>
        </w:rPr>
        <w:t xml:space="preserve"> کلیک کنید و سپس</w:t>
      </w:r>
      <w:r w:rsidR="000564C5" w:rsidRPr="000564C5">
        <w:rPr>
          <w:rtl/>
        </w:rPr>
        <w:t xml:space="preserve"> بر رو</w:t>
      </w:r>
      <w:r w:rsidR="000564C5" w:rsidRPr="000564C5">
        <w:rPr>
          <w:rFonts w:hint="cs"/>
          <w:rtl/>
        </w:rPr>
        <w:t>ی</w:t>
      </w:r>
      <w:r w:rsidR="000564C5" w:rsidRPr="000564C5">
        <w:rPr>
          <w:rtl/>
        </w:rPr>
        <w:t xml:space="preserve"> فلش سبز رنگ کل</w:t>
      </w:r>
      <w:r w:rsidR="000564C5" w:rsidRPr="000564C5">
        <w:rPr>
          <w:rFonts w:hint="cs"/>
          <w:rtl/>
        </w:rPr>
        <w:t>یک</w:t>
      </w:r>
      <w:r w:rsidR="000564C5" w:rsidRPr="000564C5">
        <w:rPr>
          <w:rtl/>
        </w:rPr>
        <w:t xml:space="preserve"> کن</w:t>
      </w:r>
      <w:r w:rsidR="000564C5" w:rsidRPr="000564C5">
        <w:rPr>
          <w:rFonts w:hint="cs"/>
          <w:rtl/>
        </w:rPr>
        <w:t>ید</w:t>
      </w:r>
      <w:r w:rsidR="000564C5" w:rsidRPr="000564C5">
        <w:rPr>
          <w:rtl/>
        </w:rPr>
        <w:t>.</w:t>
      </w:r>
    </w:p>
    <w:p w:rsidR="00F8755E" w:rsidRDefault="00050F47" w:rsidP="0080164D">
      <w:pPr>
        <w:rPr>
          <w:ins w:id="1851" w:author="ARC-05" w:date="2015-10-01T15:14:00Z"/>
          <w:rtl/>
        </w:rPr>
      </w:pPr>
      <w:r>
        <w:rPr>
          <w:noProof/>
          <w:rtl/>
          <w:lang w:bidi="ar-SA"/>
        </w:rPr>
        <w:drawing>
          <wp:inline distT="0" distB="0" distL="0" distR="0" wp14:anchorId="1FFA310D" wp14:editId="5C3885B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00023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>
      <w:pPr>
        <w:rPr>
          <w:ins w:id="1852" w:author="ARC-05" w:date="2015-10-01T15:14:00Z"/>
          <w:rtl/>
        </w:rPr>
        <w:pPrChange w:id="1853" w:author="Windows User" w:date="2015-10-01T16:02:00Z">
          <w:pPr>
            <w:jc w:val="left"/>
          </w:pPr>
        </w:pPrChange>
      </w:pPr>
    </w:p>
    <w:p w:rsidR="00472FDE" w:rsidRPr="00472FDE" w:rsidRDefault="00472FDE">
      <w:pPr>
        <w:pPrChange w:id="1854" w:author="Windows User" w:date="2015-10-01T16:02:00Z">
          <w:pPr>
            <w:jc w:val="left"/>
          </w:pPr>
        </w:pPrChange>
      </w:pPr>
    </w:p>
    <w:p w:rsidR="007C4F40" w:rsidRDefault="007C4F40">
      <w:pPr>
        <w:rPr>
          <w:rtl/>
        </w:rPr>
        <w:pPrChange w:id="1855" w:author="Windows User" w:date="2015-10-01T16:02:00Z">
          <w:pPr>
            <w:jc w:val="left"/>
          </w:pPr>
        </w:pPrChange>
      </w:pPr>
      <w:r>
        <w:rPr>
          <w:noProof/>
          <w:rtl/>
          <w:lang w:bidi="ar-SA"/>
        </w:rPr>
        <w:drawing>
          <wp:inline distT="0" distB="0" distL="0" distR="0" wp14:anchorId="7F6E3D41" wp14:editId="4330D1E9">
            <wp:extent cx="5943600" cy="334137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000024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5CB5" w:rsidRDefault="00F05CB5" w:rsidP="0018369B">
      <w:pPr>
        <w:rPr>
          <w:ins w:id="1856" w:author="Avionics" w:date="2015-10-08T00:13:00Z"/>
        </w:rPr>
      </w:pPr>
    </w:p>
    <w:p w:rsidR="002E352B" w:rsidRDefault="002E352B" w:rsidP="0018369B">
      <w:pPr>
        <w:rPr>
          <w:ins w:id="1857" w:author="Avionics" w:date="2015-10-08T00:13:00Z"/>
        </w:rPr>
      </w:pPr>
    </w:p>
    <w:p w:rsidR="002E352B" w:rsidRDefault="002E352B" w:rsidP="0018369B">
      <w:pPr>
        <w:rPr>
          <w:rtl/>
        </w:rPr>
      </w:pPr>
    </w:p>
    <w:p w:rsidR="00F05CB5" w:rsidRDefault="007C4F40" w:rsidP="0018369B">
      <w:pPr>
        <w:rPr>
          <w:rtl/>
        </w:rPr>
      </w:pPr>
      <w:r>
        <w:rPr>
          <w:noProof/>
          <w:rtl/>
          <w:lang w:bidi="ar-SA"/>
        </w:rPr>
        <w:drawing>
          <wp:inline distT="0" distB="0" distL="0" distR="0" wp14:anchorId="61814B9A" wp14:editId="383E2A9D">
            <wp:extent cx="5943600" cy="334137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000025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7FE2" w:rsidRDefault="00D07FE2" w:rsidP="000B78AC"/>
    <w:p w:rsidR="00F05CB5" w:rsidRDefault="00D244D5" w:rsidP="0018369B">
      <w:pPr>
        <w:pStyle w:val="ListParagraph"/>
        <w:numPr>
          <w:ilvl w:val="0"/>
          <w:numId w:val="9"/>
        </w:numPr>
      </w:pPr>
      <w:r>
        <w:rPr>
          <w:rFonts w:hint="cs"/>
          <w:rtl/>
        </w:rPr>
        <w:t xml:space="preserve">سپس در قسمت </w:t>
      </w:r>
      <w:r>
        <w:t>Enter Data</w:t>
      </w:r>
      <w:r>
        <w:rPr>
          <w:rFonts w:hint="cs"/>
          <w:rtl/>
        </w:rPr>
        <w:t xml:space="preserve"> در بخش </w:t>
      </w:r>
      <w:r>
        <w:t>Output File Location</w:t>
      </w:r>
      <w:r>
        <w:rPr>
          <w:rFonts w:hint="cs"/>
          <w:rtl/>
        </w:rPr>
        <w:t xml:space="preserve"> </w:t>
      </w:r>
      <w:r w:rsidR="0055294B">
        <w:rPr>
          <w:rFonts w:hint="cs"/>
          <w:rtl/>
        </w:rPr>
        <w:t xml:space="preserve">پوشه پروژه را انتخاب </w:t>
      </w:r>
      <w:r w:rsidR="0065744E">
        <w:rPr>
          <w:rFonts w:hint="cs"/>
          <w:rtl/>
        </w:rPr>
        <w:t xml:space="preserve">کرده و بر روی </w:t>
      </w:r>
      <w:r w:rsidR="0065744E">
        <w:t>OK</w:t>
      </w:r>
      <w:r w:rsidR="0065744E">
        <w:rPr>
          <w:rFonts w:hint="cs"/>
          <w:rtl/>
        </w:rPr>
        <w:t xml:space="preserve"> کلیک کنید.</w:t>
      </w:r>
    </w:p>
    <w:p w:rsidR="007035F4" w:rsidRDefault="007035F4" w:rsidP="0018369B">
      <w:pPr>
        <w:rPr>
          <w:ins w:id="1858" w:author="Avionics" w:date="2015-10-08T00:13:00Z"/>
        </w:rPr>
      </w:pPr>
      <w:r>
        <w:rPr>
          <w:noProof/>
          <w:rtl/>
          <w:lang w:bidi="ar-SA"/>
        </w:rPr>
        <w:drawing>
          <wp:inline distT="0" distB="0" distL="0" distR="0" wp14:anchorId="43F59071" wp14:editId="3EB31CDD">
            <wp:extent cx="5943600" cy="334137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000026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52B" w:rsidRDefault="002E352B" w:rsidP="0018369B">
      <w:pPr>
        <w:rPr>
          <w:ins w:id="1859" w:author="Avionics" w:date="2015-10-08T00:13:00Z"/>
        </w:rPr>
      </w:pPr>
    </w:p>
    <w:p w:rsidR="002E352B" w:rsidRDefault="002E352B" w:rsidP="0018369B">
      <w:pPr>
        <w:rPr>
          <w:ins w:id="1860" w:author="Avionics" w:date="2015-10-08T00:13:00Z"/>
        </w:rPr>
      </w:pPr>
    </w:p>
    <w:p w:rsidR="002E352B" w:rsidRDefault="002E352B" w:rsidP="0018369B">
      <w:pPr>
        <w:rPr>
          <w:rtl/>
        </w:rPr>
      </w:pPr>
    </w:p>
    <w:p w:rsidR="007035F4" w:rsidRDefault="007035F4" w:rsidP="0018369B">
      <w:pPr>
        <w:rPr>
          <w:rtl/>
        </w:rPr>
      </w:pPr>
      <w:r>
        <w:rPr>
          <w:noProof/>
          <w:rtl/>
          <w:lang w:bidi="ar-SA"/>
        </w:rPr>
        <w:drawing>
          <wp:inline distT="0" distB="0" distL="0" distR="0" wp14:anchorId="78670DA4" wp14:editId="24835819">
            <wp:extent cx="5943600" cy="334137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000027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35F4" w:rsidRDefault="007035F4" w:rsidP="0018369B">
      <w:pPr>
        <w:rPr>
          <w:rtl/>
        </w:rPr>
      </w:pPr>
      <w:r>
        <w:rPr>
          <w:noProof/>
          <w:rtl/>
          <w:lang w:bidi="ar-SA"/>
        </w:rPr>
        <w:drawing>
          <wp:inline distT="0" distB="0" distL="0" distR="0" wp14:anchorId="5DD772F3" wp14:editId="2D61B323">
            <wp:extent cx="5943600" cy="3341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000028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438D" w:rsidRDefault="002D14A6" w:rsidP="0018369B">
      <w:pPr>
        <w:pStyle w:val="ListParagraph"/>
        <w:numPr>
          <w:ilvl w:val="0"/>
          <w:numId w:val="9"/>
        </w:numPr>
        <w:rPr>
          <w:ins w:id="1861" w:author="Avionics" w:date="2015-10-08T00:13:00Z"/>
        </w:rPr>
      </w:pPr>
      <w:r>
        <w:rPr>
          <w:rFonts w:hint="cs"/>
          <w:rtl/>
        </w:rPr>
        <w:t xml:space="preserve">بر روی </w:t>
      </w:r>
      <w:r>
        <w:t>OK</w:t>
      </w:r>
      <w:r>
        <w:rPr>
          <w:rFonts w:hint="cs"/>
          <w:rtl/>
        </w:rPr>
        <w:t xml:space="preserve"> کلیک </w:t>
      </w:r>
      <w:r w:rsidR="002E32E5">
        <w:rPr>
          <w:rFonts w:hint="cs"/>
          <w:rtl/>
        </w:rPr>
        <w:t>کرده</w:t>
      </w:r>
      <w:r w:rsidR="00F30D92">
        <w:rPr>
          <w:rFonts w:hint="cs"/>
          <w:rtl/>
        </w:rPr>
        <w:t>،</w:t>
      </w:r>
      <w:r w:rsidR="002E32E5">
        <w:rPr>
          <w:rFonts w:hint="cs"/>
          <w:rtl/>
        </w:rPr>
        <w:t xml:space="preserve"> </w:t>
      </w:r>
      <w:r w:rsidR="00B51F32">
        <w:rPr>
          <w:rFonts w:hint="cs"/>
          <w:rtl/>
        </w:rPr>
        <w:t xml:space="preserve">فایل </w:t>
      </w:r>
      <w:ins w:id="1862" w:author="Windows User" w:date="2015-10-01T16:33:00Z">
        <w:r w:rsidR="00837557">
          <w:rPr>
            <w:rFonts w:hint="cs"/>
            <w:rtl/>
          </w:rPr>
          <w:t xml:space="preserve">با پسوند </w:t>
        </w:r>
        <w:r w:rsidR="00837557">
          <w:t>bit</w:t>
        </w:r>
        <w:r w:rsidR="00837557">
          <w:rPr>
            <w:rFonts w:hint="cs"/>
            <w:rtl/>
          </w:rPr>
          <w:t xml:space="preserve"> که در مرحله ی قبل ساخت</w:t>
        </w:r>
      </w:ins>
      <w:ins w:id="1863" w:author="Windows User" w:date="2015-10-01T16:34:00Z">
        <w:r w:rsidR="00837557">
          <w:rPr>
            <w:rFonts w:hint="cs"/>
            <w:rtl/>
          </w:rPr>
          <w:t>ید</w:t>
        </w:r>
      </w:ins>
      <w:ins w:id="1864" w:author="Windows User" w:date="2015-10-01T16:33:00Z">
        <w:r w:rsidR="00837557">
          <w:rPr>
            <w:rFonts w:hint="cs"/>
            <w:rtl/>
          </w:rPr>
          <w:t xml:space="preserve"> </w:t>
        </w:r>
      </w:ins>
      <w:ins w:id="1865" w:author="Windows User" w:date="2015-10-01T16:34:00Z">
        <w:r w:rsidR="00837557">
          <w:rPr>
            <w:rFonts w:hint="cs"/>
            <w:rtl/>
          </w:rPr>
          <w:t xml:space="preserve">را </w:t>
        </w:r>
      </w:ins>
      <w:del w:id="1866" w:author="Windows User" w:date="2015-10-01T16:33:00Z">
        <w:r w:rsidR="00B51F32" w:rsidDel="00837557">
          <w:rPr>
            <w:rFonts w:hint="cs"/>
            <w:rtl/>
          </w:rPr>
          <w:delText xml:space="preserve">با پسوند </w:delText>
        </w:r>
        <w:r w:rsidR="00B51F32" w:rsidDel="00837557">
          <w:delText>bit</w:delText>
        </w:r>
        <w:r w:rsidR="00B51F32" w:rsidDel="00837557">
          <w:rPr>
            <w:rFonts w:hint="cs"/>
            <w:rtl/>
          </w:rPr>
          <w:delText xml:space="preserve"> </w:delText>
        </w:r>
      </w:del>
      <w:del w:id="1867" w:author="Windows User" w:date="2015-10-01T16:34:00Z">
        <w:r w:rsidR="00F30D92" w:rsidDel="00837557">
          <w:rPr>
            <w:rFonts w:hint="cs"/>
            <w:rtl/>
          </w:rPr>
          <w:delText xml:space="preserve">را </w:delText>
        </w:r>
      </w:del>
      <w:r w:rsidR="00F30D92">
        <w:rPr>
          <w:rFonts w:hint="cs"/>
          <w:rtl/>
        </w:rPr>
        <w:t>انتخاب</w:t>
      </w:r>
      <w:r w:rsidR="00420774">
        <w:rPr>
          <w:rFonts w:hint="cs"/>
          <w:rtl/>
        </w:rPr>
        <w:t xml:space="preserve"> کرده و در ادامه بر روی </w:t>
      </w:r>
      <w:r w:rsidR="00420774">
        <w:t>No</w:t>
      </w:r>
      <w:r w:rsidR="00767C83">
        <w:rPr>
          <w:rFonts w:hint="cs"/>
          <w:rtl/>
        </w:rPr>
        <w:t xml:space="preserve"> کلیک کنید و </w:t>
      </w:r>
      <w:r w:rsidR="00767C83">
        <w:t>OK</w:t>
      </w:r>
      <w:r w:rsidR="00767C83">
        <w:rPr>
          <w:rFonts w:hint="cs"/>
          <w:rtl/>
        </w:rPr>
        <w:t xml:space="preserve"> </w:t>
      </w:r>
      <w:r w:rsidR="00F30D92">
        <w:rPr>
          <w:rFonts w:hint="cs"/>
          <w:rtl/>
        </w:rPr>
        <w:t xml:space="preserve">را </w:t>
      </w:r>
      <w:r w:rsidR="00767C83">
        <w:rPr>
          <w:rFonts w:hint="cs"/>
          <w:rtl/>
        </w:rPr>
        <w:t>بزنید.</w:t>
      </w:r>
      <w:r w:rsidR="00EA438D">
        <w:rPr>
          <w:rFonts w:hint="cs"/>
          <w:rtl/>
        </w:rPr>
        <w:t xml:space="preserve"> سپس از قسمت سمت چپ </w:t>
      </w:r>
      <w:r w:rsidR="00F730CF">
        <w:t>Generate File</w:t>
      </w:r>
      <w:r w:rsidR="00285C85">
        <w:rPr>
          <w:rFonts w:hint="cs"/>
          <w:rtl/>
        </w:rPr>
        <w:t xml:space="preserve"> را بزنید. </w:t>
      </w:r>
      <w:r w:rsidR="00F30D92">
        <w:rPr>
          <w:rFonts w:hint="cs"/>
          <w:rtl/>
        </w:rPr>
        <w:t xml:space="preserve">در صورت موفقیت آمیز بودن، </w:t>
      </w:r>
      <w:r w:rsidR="00285C85">
        <w:rPr>
          <w:rFonts w:hint="cs"/>
          <w:rtl/>
        </w:rPr>
        <w:t xml:space="preserve">نهایتا پیغام </w:t>
      </w:r>
      <w:r w:rsidR="00285C85">
        <w:t>Generate Succeeded</w:t>
      </w:r>
      <w:r w:rsidR="00285C85">
        <w:rPr>
          <w:rFonts w:hint="cs"/>
          <w:rtl/>
        </w:rPr>
        <w:t xml:space="preserve"> </w:t>
      </w:r>
      <w:r w:rsidR="00323C7A">
        <w:rPr>
          <w:rFonts w:hint="cs"/>
          <w:rtl/>
        </w:rPr>
        <w:t>نمایش داده</w:t>
      </w:r>
      <w:r w:rsidR="00673710">
        <w:rPr>
          <w:rFonts w:hint="cs"/>
          <w:rtl/>
        </w:rPr>
        <w:t xml:space="preserve"> </w:t>
      </w:r>
      <w:r w:rsidR="00323C7A">
        <w:rPr>
          <w:rFonts w:hint="cs"/>
          <w:rtl/>
        </w:rPr>
        <w:t>خواهد شد.</w:t>
      </w:r>
    </w:p>
    <w:p w:rsidR="002E352B" w:rsidRDefault="002E352B">
      <w:pPr>
        <w:rPr>
          <w:ins w:id="1868" w:author="Avionics" w:date="2015-10-08T00:13:00Z"/>
        </w:rPr>
        <w:pPrChange w:id="1869" w:author="Avionics" w:date="2015-10-08T00:13:00Z">
          <w:pPr>
            <w:pStyle w:val="ListParagraph"/>
            <w:numPr>
              <w:numId w:val="9"/>
            </w:numPr>
            <w:ind w:hanging="360"/>
          </w:pPr>
        </w:pPrChange>
      </w:pPr>
    </w:p>
    <w:p w:rsidR="002E352B" w:rsidRDefault="002E352B">
      <w:pPr>
        <w:rPr>
          <w:ins w:id="1870" w:author="Avionics" w:date="2015-10-08T00:13:00Z"/>
        </w:rPr>
        <w:pPrChange w:id="1871" w:author="Avionics" w:date="2015-10-08T00:13:00Z">
          <w:pPr>
            <w:pStyle w:val="ListParagraph"/>
            <w:numPr>
              <w:numId w:val="9"/>
            </w:numPr>
            <w:ind w:hanging="360"/>
          </w:pPr>
        </w:pPrChange>
      </w:pPr>
    </w:p>
    <w:p w:rsidR="002E352B" w:rsidRDefault="002E352B">
      <w:pPr>
        <w:rPr>
          <w:ins w:id="1872" w:author="Avionics" w:date="2015-10-08T00:13:00Z"/>
        </w:rPr>
        <w:pPrChange w:id="1873" w:author="Avionics" w:date="2015-10-08T00:13:00Z">
          <w:pPr>
            <w:pStyle w:val="ListParagraph"/>
            <w:numPr>
              <w:numId w:val="9"/>
            </w:numPr>
            <w:ind w:hanging="360"/>
          </w:pPr>
        </w:pPrChange>
      </w:pPr>
    </w:p>
    <w:p w:rsidR="002E352B" w:rsidRDefault="002E352B">
      <w:pPr>
        <w:pPrChange w:id="1874" w:author="Avionics" w:date="2015-10-08T00:13:00Z">
          <w:pPr>
            <w:pStyle w:val="ListParagraph"/>
            <w:numPr>
              <w:numId w:val="9"/>
            </w:numPr>
            <w:ind w:hanging="360"/>
          </w:pPr>
        </w:pPrChange>
      </w:pPr>
    </w:p>
    <w:p w:rsidR="00F30D92" w:rsidRDefault="00F30D92" w:rsidP="0018369B">
      <w:pPr>
        <w:rPr>
          <w:ins w:id="1875" w:author="ARC-05" w:date="2015-10-01T15:15:00Z"/>
          <w:rtl/>
        </w:rPr>
      </w:pPr>
      <w:r>
        <w:rPr>
          <w:noProof/>
          <w:rtl/>
          <w:lang w:bidi="ar-SA"/>
        </w:rPr>
        <w:drawing>
          <wp:inline distT="0" distB="0" distL="0" distR="0" wp14:anchorId="18221DE8" wp14:editId="6FE21F1A">
            <wp:extent cx="5943600" cy="334137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000029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Pr="00472FDE" w:rsidRDefault="00472FDE" w:rsidP="000B78AC">
      <w:pPr>
        <w:rPr>
          <w:rtl/>
        </w:rPr>
      </w:pPr>
    </w:p>
    <w:p w:rsidR="00F30D92" w:rsidRDefault="00F30D92" w:rsidP="000B78AC">
      <w:pPr>
        <w:rPr>
          <w:rtl/>
        </w:rPr>
      </w:pPr>
      <w:r>
        <w:rPr>
          <w:noProof/>
          <w:rtl/>
          <w:lang w:bidi="ar-SA"/>
        </w:rPr>
        <w:drawing>
          <wp:inline distT="0" distB="0" distL="0" distR="0" wp14:anchorId="50D00FC5" wp14:editId="58F9E4FD">
            <wp:extent cx="5943600" cy="334137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000030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0D92" w:rsidRDefault="00F30D92" w:rsidP="00611C49">
      <w:pPr>
        <w:rPr>
          <w:ins w:id="1876" w:author="Avionics" w:date="2015-10-08T00:13:00Z"/>
          <w:noProof/>
          <w:lang w:bidi="ar-SA"/>
        </w:rPr>
      </w:pPr>
    </w:p>
    <w:p w:rsidR="002E352B" w:rsidRDefault="002E352B" w:rsidP="00611C49">
      <w:pPr>
        <w:rPr>
          <w:ins w:id="1877" w:author="Avionics" w:date="2015-10-08T00:13:00Z"/>
          <w:noProof/>
          <w:lang w:bidi="ar-SA"/>
        </w:rPr>
      </w:pPr>
    </w:p>
    <w:p w:rsidR="002E352B" w:rsidRDefault="002E352B" w:rsidP="00611C49">
      <w:pPr>
        <w:rPr>
          <w:ins w:id="1878" w:author="Avionics" w:date="2015-10-08T00:13:00Z"/>
          <w:noProof/>
          <w:lang w:bidi="ar-SA"/>
        </w:rPr>
      </w:pPr>
    </w:p>
    <w:p w:rsidR="002E352B" w:rsidRDefault="002E352B" w:rsidP="00611C49">
      <w:pPr>
        <w:rPr>
          <w:ins w:id="1879" w:author="Avionics" w:date="2015-10-08T00:13:00Z"/>
          <w:noProof/>
          <w:lang w:bidi="ar-SA"/>
        </w:rPr>
      </w:pPr>
    </w:p>
    <w:p w:rsidR="002E352B" w:rsidRDefault="002E352B" w:rsidP="00611C49">
      <w:pPr>
        <w:rPr>
          <w:noProof/>
          <w:rtl/>
          <w:lang w:bidi="ar-SA"/>
        </w:rPr>
      </w:pPr>
    </w:p>
    <w:p w:rsidR="00F30D92" w:rsidRDefault="00F30D92" w:rsidP="00611C49">
      <w:pPr>
        <w:rPr>
          <w:rtl/>
        </w:rPr>
      </w:pPr>
      <w:r>
        <w:rPr>
          <w:noProof/>
          <w:rtl/>
          <w:lang w:bidi="ar-SA"/>
        </w:rPr>
        <w:drawing>
          <wp:inline distT="0" distB="0" distL="0" distR="0" wp14:anchorId="05D29162" wp14:editId="7A201D69">
            <wp:extent cx="5943600" cy="33413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000032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 w:rsidP="00611C49">
      <w:pPr>
        <w:rPr>
          <w:ins w:id="1880" w:author="ARC-05" w:date="2015-10-01T15:15:00Z"/>
          <w:rtl/>
        </w:rPr>
      </w:pPr>
    </w:p>
    <w:p w:rsidR="00472FDE" w:rsidRDefault="00472FDE" w:rsidP="00C7370B">
      <w:pPr>
        <w:rPr>
          <w:ins w:id="1881" w:author="ARC-05" w:date="2015-10-01T15:15:00Z"/>
          <w:rtl/>
        </w:rPr>
      </w:pPr>
    </w:p>
    <w:p w:rsidR="00472FDE" w:rsidRPr="00472FDE" w:rsidRDefault="00472FDE" w:rsidP="00C7370B">
      <w:pPr>
        <w:rPr>
          <w:ins w:id="1882" w:author="ARC-05" w:date="2015-10-01T15:15:00Z"/>
          <w:rtl/>
        </w:rPr>
      </w:pPr>
    </w:p>
    <w:p w:rsidR="00F30D92" w:rsidRDefault="00F30D92" w:rsidP="005B6903">
      <w:pPr>
        <w:rPr>
          <w:ins w:id="1883" w:author="ARC-05" w:date="2015-10-01T15:15:00Z"/>
          <w:rtl/>
        </w:rPr>
      </w:pPr>
      <w:r>
        <w:rPr>
          <w:noProof/>
          <w:rtl/>
          <w:lang w:bidi="ar-SA"/>
        </w:rPr>
        <w:drawing>
          <wp:inline distT="0" distB="0" distL="0" distR="0" wp14:anchorId="3D1549EB" wp14:editId="74C1911D">
            <wp:extent cx="5943600" cy="334137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000031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 w:rsidP="008A63B3">
      <w:pPr>
        <w:rPr>
          <w:ins w:id="1884" w:author="Avionics" w:date="2015-10-08T00:13:00Z"/>
        </w:rPr>
      </w:pPr>
    </w:p>
    <w:p w:rsidR="002E352B" w:rsidRDefault="002E352B" w:rsidP="008A63B3">
      <w:pPr>
        <w:rPr>
          <w:ins w:id="1885" w:author="Avionics" w:date="2015-10-08T00:13:00Z"/>
        </w:rPr>
      </w:pPr>
    </w:p>
    <w:p w:rsidR="002E352B" w:rsidRDefault="002E352B" w:rsidP="008A63B3">
      <w:pPr>
        <w:rPr>
          <w:rtl/>
        </w:rPr>
      </w:pPr>
    </w:p>
    <w:p w:rsidR="00F30D92" w:rsidRDefault="00F30D92" w:rsidP="000C759F">
      <w:pPr>
        <w:rPr>
          <w:ins w:id="1886" w:author="ARC-05" w:date="2015-10-01T15:15:00Z"/>
          <w:rtl/>
        </w:rPr>
      </w:pPr>
      <w:r>
        <w:rPr>
          <w:noProof/>
          <w:rtl/>
          <w:lang w:bidi="ar-SA"/>
        </w:rPr>
        <w:drawing>
          <wp:inline distT="0" distB="0" distL="0" distR="0" wp14:anchorId="40E8F015" wp14:editId="434F3ADB">
            <wp:extent cx="5943600" cy="334137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000033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 w:rsidP="0080164D">
      <w:pPr>
        <w:rPr>
          <w:ins w:id="1887" w:author="ARC-05" w:date="2015-10-01T15:15:00Z"/>
          <w:rtl/>
        </w:rPr>
      </w:pPr>
    </w:p>
    <w:p w:rsidR="00472FDE" w:rsidRDefault="00472FDE">
      <w:pPr>
        <w:rPr>
          <w:ins w:id="1888" w:author="ARC-05" w:date="2015-10-01T15:15:00Z"/>
          <w:rtl/>
        </w:rPr>
        <w:pPrChange w:id="1889" w:author="Windows User" w:date="2015-10-01T16:02:00Z">
          <w:pPr/>
        </w:pPrChange>
      </w:pPr>
    </w:p>
    <w:p w:rsidR="00472FDE" w:rsidRDefault="00472FDE">
      <w:pPr>
        <w:rPr>
          <w:ins w:id="1890" w:author="ARC-05" w:date="2015-10-01T15:15:00Z"/>
          <w:rtl/>
        </w:rPr>
        <w:pPrChange w:id="1891" w:author="Windows User" w:date="2015-10-01T16:02:00Z">
          <w:pPr/>
        </w:pPrChange>
      </w:pPr>
    </w:p>
    <w:p w:rsidR="00472FDE" w:rsidRPr="00472FDE" w:rsidRDefault="00472FDE">
      <w:pPr>
        <w:rPr>
          <w:rtl/>
        </w:rPr>
        <w:pPrChange w:id="1892" w:author="Windows User" w:date="2015-10-01T16:02:00Z">
          <w:pPr/>
        </w:pPrChange>
      </w:pPr>
    </w:p>
    <w:p w:rsidR="00F30D92" w:rsidRDefault="00F30D92">
      <w:pPr>
        <w:rPr>
          <w:rtl/>
        </w:rPr>
        <w:pPrChange w:id="1893" w:author="Windows User" w:date="2015-10-01T16:02:00Z">
          <w:pPr/>
        </w:pPrChange>
      </w:pPr>
      <w:r>
        <w:rPr>
          <w:noProof/>
          <w:rtl/>
          <w:lang w:bidi="ar-SA"/>
        </w:rPr>
        <w:drawing>
          <wp:inline distT="0" distB="0" distL="0" distR="0" wp14:anchorId="5191CC9B" wp14:editId="61634979">
            <wp:extent cx="5943600" cy="334137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000034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5285" w:rsidRDefault="00A510BA" w:rsidP="00C7370B">
      <w:pPr>
        <w:pStyle w:val="ListParagraph"/>
        <w:numPr>
          <w:ilvl w:val="0"/>
          <w:numId w:val="9"/>
        </w:numPr>
        <w:rPr>
          <w:ins w:id="1894" w:author="Avionics" w:date="2015-10-08T00:14:00Z"/>
        </w:rPr>
      </w:pPr>
      <w:ins w:id="1895" w:author="Windows User" w:date="2015-10-08T00:00:00Z">
        <w:r>
          <w:rPr>
            <w:noProof/>
          </w:rPr>
          <w:lastRenderedPageBreak/>
          <w:pict>
            <v:shape id="_x0000_s1028" type="#_x0000_t75" style="position:absolute;left:0;text-align:left;margin-left:423.95pt;margin-top:116.4pt;width:35.1pt;height:35.1pt;z-index:251773952;mso-position-horizontal-relative:text;mso-position-vertical-relative:text;mso-width-relative:page;mso-height-relative:page">
              <v:imagedata r:id="rId77" o:title="240px-Stop_hand_nuvola"/>
            </v:shape>
          </w:pict>
        </w:r>
      </w:ins>
      <w:ins w:id="1896" w:author="Windows User" w:date="2015-10-07T23:51:00Z">
        <w:del w:id="1897" w:author="Avionics" w:date="2015-10-08T00:14:00Z">
          <w:r w:rsidR="00902B3A" w:rsidDel="002E352B"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771904" behindDoc="0" locked="0" layoutInCell="1" allowOverlap="1" wp14:anchorId="7CB89D79" wp14:editId="517E31E7">
                    <wp:simplePos x="0" y="0"/>
                    <wp:positionH relativeFrom="margin">
                      <wp:align>right</wp:align>
                    </wp:positionH>
                    <wp:positionV relativeFrom="paragraph">
                      <wp:posOffset>1249680</wp:posOffset>
                    </wp:positionV>
                    <wp:extent cx="5923280" cy="619760"/>
                    <wp:effectExtent l="0" t="0" r="20320" b="27940"/>
                    <wp:wrapSquare wrapText="bothSides"/>
                    <wp:docPr id="91" name="Text Box 9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923280" cy="620202"/>
                            </a:xfrm>
                            <a:prstGeom prst="rect">
                              <a:avLst/>
                            </a:prstGeom>
                            <a:solidFill>
                              <a:schemeClr val="bg1">
                                <a:lumMod val="75000"/>
                              </a:schemeClr>
                            </a:solidFill>
                            <a:ln/>
                          </wps:spPr>
                          <wps:style>
                            <a:lnRef idx="1">
                              <a:schemeClr val="accent3"/>
                            </a:lnRef>
                            <a:fillRef idx="2">
                              <a:schemeClr val="accent3"/>
                            </a:fillRef>
                            <a:effectRef idx="1">
                              <a:schemeClr val="accent3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368A5" w:rsidRPr="00902B3A" w:rsidRDefault="002E352B">
                                <w:pPr>
                                  <w:ind w:left="720"/>
                                  <w:pPrChange w:id="1898" w:author="Windows User" w:date="2015-10-08T00:01:00Z">
                                    <w:pPr>
                                      <w:pStyle w:val="ListParagraph"/>
                                    </w:pPr>
                                  </w:pPrChange>
                                </w:pPr>
                                <w:ins w:id="1899" w:author="Avionics" w:date="2015-10-08T00:13:00Z">
                                  <w:r>
                                    <w:rPr>
                                      <w:b/>
                                      <w:bCs/>
                                      <w:sz w:val="36"/>
                                      <w:szCs w:val="36"/>
                                    </w:rPr>
                                    <w:t xml:space="preserve"> </w:t>
                                  </w:r>
                                </w:ins>
                                <w:del w:id="1900" w:author="Windows User" w:date="2015-10-08T00:01:00Z">
                                  <w:r w:rsidR="008368A5" w:rsidRPr="00902B3A" w:rsidDel="00902B3A">
                                    <w:rPr>
                                      <w:rFonts w:hint="cs"/>
                                      <w:b/>
                                      <w:bCs/>
                                      <w:sz w:val="36"/>
                                      <w:szCs w:val="36"/>
                                      <w:rtl/>
                                      <w:rPrChange w:id="1901" w:author="Windows User" w:date="2015-10-08T00:01:00Z">
                                        <w:rPr>
                                          <w:rFonts w:hint="cs"/>
                                          <w:rtl/>
                                        </w:rPr>
                                      </w:rPrChange>
                                    </w:rPr>
                                    <w:delText>توجه</w:delText>
                                  </w:r>
                                </w:del>
                                <w:del w:id="1902" w:author="Windows User" w:date="2015-10-07T23:51:00Z">
                                  <w:r w:rsidR="008368A5" w:rsidRPr="00C7370B" w:rsidDel="00ED2EE4">
                                    <w:rPr>
                                      <w:rFonts w:hint="cs"/>
                                      <w:rtl/>
                                    </w:rPr>
                                    <w:delText>:</w:delText>
                                  </w:r>
                                </w:del>
                                <w:del w:id="1903" w:author="Windows User" w:date="2015-10-08T00:01:00Z">
                                  <w:r w:rsidR="008368A5" w:rsidRPr="00902B3A" w:rsidDel="00902B3A">
                                    <w:rPr>
                                      <w:rtl/>
                                    </w:rPr>
                                    <w:delText xml:space="preserve"> </w:delText>
                                  </w:r>
                                </w:del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فراموش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 xml:space="preserve"> نکن</w:t>
                                </w:r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ید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 xml:space="preserve"> که در پنجره‌</w:t>
                                </w:r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ی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 xml:space="preserve"> باز شده جهت تع</w:t>
                                </w:r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یین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 xml:space="preserve"> تراشه‌</w:t>
                                </w:r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ی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 xml:space="preserve"> </w:t>
                                </w:r>
                                <w:r w:rsidR="008368A5" w:rsidRPr="00902B3A">
                                  <w:t>Flash</w:t>
                                </w:r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،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 xml:space="preserve"> مقدار پارامتر </w:t>
                                </w:r>
                                <w:r w:rsidR="008368A5" w:rsidRPr="00902B3A">
                                  <w:t>Data Width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 xml:space="preserve"> را از 1 به 4 تغ</w:t>
                                </w:r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ییر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 xml:space="preserve"> ده</w:t>
                                </w:r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ید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>. در صورت عدم رعا</w:t>
                                </w:r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یت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 xml:space="preserve"> ا</w:t>
                                </w:r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ین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 xml:space="preserve"> موضوع، برنامه‌ر</w:t>
                                </w:r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یزی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 xml:space="preserve"> فلش با شکست مواجه م</w:t>
                                </w:r>
                                <w:r w:rsidR="008368A5" w:rsidRPr="00902B3A">
                                  <w:rPr>
                                    <w:rFonts w:hint="cs"/>
                                    <w:rtl/>
                                  </w:rPr>
                                  <w:t>ی‌شود</w:t>
                                </w:r>
                                <w:r w:rsidR="008368A5" w:rsidRPr="00902B3A">
                                  <w:rPr>
                                    <w:rtl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CB89D79" id="Text Box 91" o:spid="_x0000_s1072" type="#_x0000_t202" style="position:absolute;left:0;text-align:left;margin-left:415.2pt;margin-top:98.4pt;width:466.4pt;height:48.8pt;z-index:251771904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" fillcolor="#bfbfbf [2412]" strokecolor="#a5a5a5 [3206]" strokeweight=".5pt">
                    <v:textbox>
                      <w:txbxContent>
                        <w:p w:rsidR="008368A5" w:rsidRPr="00902B3A" w:rsidRDefault="002E352B">
                          <w:pPr>
                            <w:ind w:left="720"/>
                            <w:pPrChange w:id="1904" w:author="Windows User" w:date="2015-10-08T00:01:00Z">
                              <w:pPr>
                                <w:pStyle w:val="ListParagraph"/>
                              </w:pPr>
                            </w:pPrChange>
                          </w:pPr>
                          <w:ins w:id="1905" w:author="Avionics" w:date="2015-10-08T00:13:00Z">
                            <w:r>
                              <w:rPr>
                                <w:b/>
                                <w:bCs/>
                                <w:sz w:val="36"/>
                                <w:szCs w:val="36"/>
                              </w:rPr>
                              <w:t xml:space="preserve"> </w:t>
                            </w:r>
                          </w:ins>
                          <w:del w:id="1906" w:author="Windows User" w:date="2015-10-08T00:01:00Z">
                            <w:r w:rsidR="008368A5" w:rsidRPr="00902B3A" w:rsidDel="00902B3A">
                              <w:rPr>
                                <w:rFonts w:hint="cs"/>
                                <w:b/>
                                <w:bCs/>
                                <w:sz w:val="36"/>
                                <w:szCs w:val="36"/>
                                <w:rtl/>
                                <w:rPrChange w:id="1907" w:author="Windows User" w:date="2015-10-08T00:01:00Z">
                                  <w:rPr>
                                    <w:rFonts w:hint="cs"/>
                                    <w:rtl/>
                                  </w:rPr>
                                </w:rPrChange>
                              </w:rPr>
                              <w:delText>توجه</w:delText>
                            </w:r>
                          </w:del>
                          <w:del w:id="1908" w:author="Windows User" w:date="2015-10-07T23:51:00Z">
                            <w:r w:rsidR="008368A5" w:rsidRPr="00C7370B" w:rsidDel="00ED2EE4">
                              <w:rPr>
                                <w:rFonts w:hint="cs"/>
                                <w:rtl/>
                              </w:rPr>
                              <w:delText>:</w:delText>
                            </w:r>
                          </w:del>
                          <w:del w:id="1909" w:author="Windows User" w:date="2015-10-08T00:01:00Z">
                            <w:r w:rsidR="008368A5" w:rsidRPr="00902B3A" w:rsidDel="00902B3A">
                              <w:rPr>
                                <w:rtl/>
                              </w:rPr>
                              <w:delText xml:space="preserve"> </w:delText>
                            </w:r>
                          </w:del>
                          <w:r w:rsidR="008368A5" w:rsidRPr="00902B3A">
                            <w:rPr>
                              <w:rFonts w:hint="cs"/>
                              <w:rtl/>
                            </w:rPr>
                            <w:t>فراموش</w:t>
                          </w:r>
                          <w:r w:rsidR="008368A5" w:rsidRPr="00902B3A">
                            <w:rPr>
                              <w:rtl/>
                            </w:rPr>
                            <w:t xml:space="preserve"> نکن</w:t>
                          </w:r>
                          <w:r w:rsidR="008368A5" w:rsidRPr="00902B3A">
                            <w:rPr>
                              <w:rFonts w:hint="cs"/>
                              <w:rtl/>
                            </w:rPr>
                            <w:t>ید</w:t>
                          </w:r>
                          <w:r w:rsidR="008368A5" w:rsidRPr="00902B3A">
                            <w:rPr>
                              <w:rtl/>
                            </w:rPr>
                            <w:t xml:space="preserve"> که در پنجره‌</w:t>
                          </w:r>
                          <w:r w:rsidR="008368A5" w:rsidRPr="00902B3A">
                            <w:rPr>
                              <w:rFonts w:hint="cs"/>
                              <w:rtl/>
                            </w:rPr>
                            <w:t>ی</w:t>
                          </w:r>
                          <w:r w:rsidR="008368A5" w:rsidRPr="00902B3A">
                            <w:rPr>
                              <w:rtl/>
                            </w:rPr>
                            <w:t xml:space="preserve"> باز شده جهت تع</w:t>
                          </w:r>
                          <w:r w:rsidR="008368A5" w:rsidRPr="00902B3A">
                            <w:rPr>
                              <w:rFonts w:hint="cs"/>
                              <w:rtl/>
                            </w:rPr>
                            <w:t>یین</w:t>
                          </w:r>
                          <w:r w:rsidR="008368A5" w:rsidRPr="00902B3A">
                            <w:rPr>
                              <w:rtl/>
                            </w:rPr>
                            <w:t xml:space="preserve"> تراشه‌</w:t>
                          </w:r>
                          <w:r w:rsidR="008368A5" w:rsidRPr="00902B3A">
                            <w:rPr>
                              <w:rFonts w:hint="cs"/>
                              <w:rtl/>
                            </w:rPr>
                            <w:t>ی</w:t>
                          </w:r>
                          <w:r w:rsidR="008368A5" w:rsidRPr="00902B3A">
                            <w:rPr>
                              <w:rtl/>
                            </w:rPr>
                            <w:t xml:space="preserve"> </w:t>
                          </w:r>
                          <w:r w:rsidR="008368A5" w:rsidRPr="00902B3A">
                            <w:t>Flash</w:t>
                          </w:r>
                          <w:r w:rsidR="008368A5" w:rsidRPr="00902B3A">
                            <w:rPr>
                              <w:rFonts w:hint="cs"/>
                              <w:rtl/>
                            </w:rPr>
                            <w:t>،</w:t>
                          </w:r>
                          <w:r w:rsidR="008368A5" w:rsidRPr="00902B3A">
                            <w:rPr>
                              <w:rtl/>
                            </w:rPr>
                            <w:t xml:space="preserve"> مقدار پارامتر </w:t>
                          </w:r>
                          <w:r w:rsidR="008368A5" w:rsidRPr="00902B3A">
                            <w:t>Data Width</w:t>
                          </w:r>
                          <w:r w:rsidR="008368A5" w:rsidRPr="00902B3A">
                            <w:rPr>
                              <w:rtl/>
                            </w:rPr>
                            <w:t xml:space="preserve"> را از 1 به 4 تغ</w:t>
                          </w:r>
                          <w:r w:rsidR="008368A5" w:rsidRPr="00902B3A">
                            <w:rPr>
                              <w:rFonts w:hint="cs"/>
                              <w:rtl/>
                            </w:rPr>
                            <w:t>ییر</w:t>
                          </w:r>
                          <w:r w:rsidR="008368A5" w:rsidRPr="00902B3A">
                            <w:rPr>
                              <w:rtl/>
                            </w:rPr>
                            <w:t xml:space="preserve"> ده</w:t>
                          </w:r>
                          <w:r w:rsidR="008368A5" w:rsidRPr="00902B3A">
                            <w:rPr>
                              <w:rFonts w:hint="cs"/>
                              <w:rtl/>
                            </w:rPr>
                            <w:t>ید</w:t>
                          </w:r>
                          <w:r w:rsidR="008368A5" w:rsidRPr="00902B3A">
                            <w:rPr>
                              <w:rtl/>
                            </w:rPr>
                            <w:t>. در صورت عدم رعا</w:t>
                          </w:r>
                          <w:r w:rsidR="008368A5" w:rsidRPr="00902B3A">
                            <w:rPr>
                              <w:rFonts w:hint="cs"/>
                              <w:rtl/>
                            </w:rPr>
                            <w:t>یت</w:t>
                          </w:r>
                          <w:r w:rsidR="008368A5" w:rsidRPr="00902B3A">
                            <w:rPr>
                              <w:rtl/>
                            </w:rPr>
                            <w:t xml:space="preserve"> ا</w:t>
                          </w:r>
                          <w:r w:rsidR="008368A5" w:rsidRPr="00902B3A">
                            <w:rPr>
                              <w:rFonts w:hint="cs"/>
                              <w:rtl/>
                            </w:rPr>
                            <w:t>ین</w:t>
                          </w:r>
                          <w:r w:rsidR="008368A5" w:rsidRPr="00902B3A">
                            <w:rPr>
                              <w:rtl/>
                            </w:rPr>
                            <w:t xml:space="preserve"> موضوع، برنامه‌ر</w:t>
                          </w:r>
                          <w:r w:rsidR="008368A5" w:rsidRPr="00902B3A">
                            <w:rPr>
                              <w:rFonts w:hint="cs"/>
                              <w:rtl/>
                            </w:rPr>
                            <w:t>یزی</w:t>
                          </w:r>
                          <w:r w:rsidR="008368A5" w:rsidRPr="00902B3A">
                            <w:rPr>
                              <w:rtl/>
                            </w:rPr>
                            <w:t xml:space="preserve"> فلش با شکست مواجه م</w:t>
                          </w:r>
                          <w:r w:rsidR="008368A5" w:rsidRPr="00902B3A">
                            <w:rPr>
                              <w:rFonts w:hint="cs"/>
                              <w:rtl/>
                            </w:rPr>
                            <w:t>ی‌شود</w:t>
                          </w:r>
                          <w:r w:rsidR="008368A5" w:rsidRPr="00902B3A">
                            <w:rPr>
                              <w:rtl/>
                            </w:rPr>
                            <w:t>.</w:t>
                          </w:r>
                        </w:p>
                      </w:txbxContent>
                    </v:textbox>
                    <w10:wrap type="square" anchorx="margin"/>
                  </v:shape>
                </w:pict>
              </mc:Fallback>
            </mc:AlternateContent>
          </w:r>
        </w:del>
      </w:ins>
      <w:r w:rsidR="00014382">
        <w:rPr>
          <w:rFonts w:hint="cs"/>
          <w:rtl/>
        </w:rPr>
        <w:t xml:space="preserve">دوباره بر روی </w:t>
      </w:r>
      <w:r w:rsidR="00014382">
        <w:t>Boundary Scan</w:t>
      </w:r>
      <w:r w:rsidR="00014382">
        <w:rPr>
          <w:rFonts w:hint="cs"/>
          <w:rtl/>
        </w:rPr>
        <w:t xml:space="preserve"> کلیک کنید.</w:t>
      </w:r>
      <w:r w:rsidR="00412971">
        <w:rPr>
          <w:rFonts w:hint="cs"/>
          <w:rtl/>
        </w:rPr>
        <w:t xml:space="preserve"> راست کلیک کرده و بر روی </w:t>
      </w:r>
      <w:r w:rsidR="00412971">
        <w:t>Add SPI/BPI Flash</w:t>
      </w:r>
      <w:r w:rsidR="00412971">
        <w:rPr>
          <w:rFonts w:hint="cs"/>
          <w:rtl/>
        </w:rPr>
        <w:t xml:space="preserve"> </w:t>
      </w:r>
      <w:r w:rsidR="00CE4D43">
        <w:rPr>
          <w:rFonts w:hint="cs"/>
          <w:rtl/>
        </w:rPr>
        <w:t>و فایل</w:t>
      </w:r>
      <w:ins w:id="1910" w:author="Windows User" w:date="2015-10-07T23:09:00Z">
        <w:r w:rsidR="002F7A77">
          <w:t xml:space="preserve"> </w:t>
        </w:r>
        <w:r w:rsidR="002F7A77">
          <w:rPr>
            <w:rFonts w:hint="cs"/>
            <w:rtl/>
          </w:rPr>
          <w:t>ساخته شده</w:t>
        </w:r>
      </w:ins>
      <w:r w:rsidR="00CE4D43">
        <w:rPr>
          <w:rFonts w:hint="cs"/>
          <w:rtl/>
        </w:rPr>
        <w:t xml:space="preserve"> با پسوند </w:t>
      </w:r>
      <w:r w:rsidR="00CE4D43">
        <w:t>mcs</w:t>
      </w:r>
      <w:r w:rsidR="00CE4D43">
        <w:rPr>
          <w:rFonts w:hint="cs"/>
          <w:rtl/>
        </w:rPr>
        <w:t xml:space="preserve"> را انتخاب کنید.</w:t>
      </w:r>
      <w:r w:rsidR="00E6314F">
        <w:rPr>
          <w:rFonts w:hint="cs"/>
          <w:rtl/>
        </w:rPr>
        <w:t xml:space="preserve"> </w:t>
      </w:r>
      <w:r w:rsidR="005D06A8">
        <w:rPr>
          <w:rFonts w:hint="cs"/>
          <w:rtl/>
        </w:rPr>
        <w:t xml:space="preserve">تراشه </w:t>
      </w:r>
      <w:r w:rsidR="00D85CEE">
        <w:t>W25Q64BV/CV</w:t>
      </w:r>
      <w:r w:rsidR="00D85CEE">
        <w:rPr>
          <w:rFonts w:hint="cs"/>
          <w:rtl/>
        </w:rPr>
        <w:t xml:space="preserve"> را انتخاب کنید</w:t>
      </w:r>
      <w:ins w:id="1911" w:author="Windows User" w:date="2015-10-07T23:44:00Z">
        <w:r w:rsidR="00337484">
          <w:t xml:space="preserve"> </w:t>
        </w:r>
        <w:r w:rsidR="00337484">
          <w:rPr>
            <w:rFonts w:hint="cs"/>
            <w:rtl/>
          </w:rPr>
          <w:t xml:space="preserve">و </w:t>
        </w:r>
        <w:r w:rsidR="00337484">
          <w:t>Data Width</w:t>
        </w:r>
        <w:r w:rsidR="00337484">
          <w:rPr>
            <w:rFonts w:hint="cs"/>
            <w:rtl/>
          </w:rPr>
          <w:t xml:space="preserve"> را بر روی 4 قرار دهید</w:t>
        </w:r>
      </w:ins>
      <w:del w:id="1912" w:author="Windows User" w:date="2015-10-07T23:46:00Z">
        <w:r w:rsidR="00D85CEE" w:rsidDel="00337484">
          <w:rPr>
            <w:rFonts w:hint="cs"/>
            <w:rtl/>
          </w:rPr>
          <w:delText>.</w:delText>
        </w:r>
        <w:r w:rsidR="0002103A" w:rsidDel="00337484">
          <w:rPr>
            <w:rFonts w:hint="cs"/>
            <w:rtl/>
          </w:rPr>
          <w:delText xml:space="preserve"> سپس </w:delText>
        </w:r>
        <w:r w:rsidR="0002103A" w:rsidDel="00337484">
          <w:delText>OK</w:delText>
        </w:r>
        <w:r w:rsidR="0002103A" w:rsidDel="00337484">
          <w:rPr>
            <w:rFonts w:hint="cs"/>
            <w:rtl/>
          </w:rPr>
          <w:delText xml:space="preserve"> را بزنید</w:delText>
        </w:r>
      </w:del>
      <w:ins w:id="1913" w:author="Windows User" w:date="2015-10-07T23:46:00Z">
        <w:r w:rsidR="00337484">
          <w:rPr>
            <w:rFonts w:hint="cs"/>
            <w:rtl/>
          </w:rPr>
          <w:t xml:space="preserve"> و بر روی </w:t>
        </w:r>
        <w:r w:rsidR="00337484">
          <w:t>Ok</w:t>
        </w:r>
        <w:r w:rsidR="00337484">
          <w:rPr>
            <w:rFonts w:hint="cs"/>
            <w:rtl/>
          </w:rPr>
          <w:t xml:space="preserve"> کلیک کنید. پیغام هشداری به شما نمایش داده می‌شود </w:t>
        </w:r>
      </w:ins>
      <w:ins w:id="1914" w:author="Windows User" w:date="2015-10-07T23:47:00Z">
        <w:r w:rsidR="00337484">
          <w:rPr>
            <w:rFonts w:hint="cs"/>
            <w:rtl/>
          </w:rPr>
          <w:t>که شما آن را تایید می‌نمایید.</w:t>
        </w:r>
      </w:ins>
      <w:del w:id="1915" w:author="Windows User" w:date="2015-10-07T23:46:00Z">
        <w:r w:rsidR="0002103A" w:rsidDel="00337484">
          <w:rPr>
            <w:rFonts w:hint="cs"/>
            <w:rtl/>
          </w:rPr>
          <w:delText xml:space="preserve"> و</w:delText>
        </w:r>
      </w:del>
      <w:r w:rsidR="0002103A">
        <w:rPr>
          <w:rFonts w:hint="cs"/>
          <w:rtl/>
        </w:rPr>
        <w:t xml:space="preserve"> </w:t>
      </w:r>
      <w:ins w:id="1916" w:author="Windows User" w:date="2015-10-07T23:47:00Z">
        <w:r w:rsidR="00337484">
          <w:rPr>
            <w:rFonts w:hint="cs"/>
            <w:rtl/>
          </w:rPr>
          <w:t xml:space="preserve">اکنون </w:t>
        </w:r>
      </w:ins>
      <w:r w:rsidR="0002103A">
        <w:rPr>
          <w:rFonts w:hint="cs"/>
          <w:rtl/>
        </w:rPr>
        <w:t xml:space="preserve">بر روی </w:t>
      </w:r>
      <w:ins w:id="1917" w:author="Windows User" w:date="2015-10-07T23:48:00Z">
        <w:r w:rsidR="00337484">
          <w:rPr>
            <w:rFonts w:hint="cs"/>
            <w:rtl/>
          </w:rPr>
          <w:t xml:space="preserve">آیکون </w:t>
        </w:r>
      </w:ins>
      <w:r w:rsidR="0002103A">
        <w:rPr>
          <w:rFonts w:hint="cs"/>
          <w:rtl/>
        </w:rPr>
        <w:t xml:space="preserve">تراشه </w:t>
      </w:r>
      <w:ins w:id="1918" w:author="Windows User" w:date="2015-10-07T23:48:00Z">
        <w:r w:rsidR="00337484">
          <w:t>Flash</w:t>
        </w:r>
        <w:r w:rsidR="00337484">
          <w:rPr>
            <w:rFonts w:hint="cs"/>
            <w:rtl/>
          </w:rPr>
          <w:t xml:space="preserve"> راست</w:t>
        </w:r>
      </w:ins>
      <w:del w:id="1919" w:author="Windows User" w:date="2015-10-07T23:48:00Z">
        <w:r w:rsidR="0002103A" w:rsidDel="00337484">
          <w:rPr>
            <w:rFonts w:hint="cs"/>
            <w:rtl/>
          </w:rPr>
          <w:delText>راست</w:delText>
        </w:r>
      </w:del>
      <w:r w:rsidR="0002103A">
        <w:rPr>
          <w:rFonts w:hint="cs"/>
          <w:rtl/>
        </w:rPr>
        <w:t xml:space="preserve"> کلیک کرده و </w:t>
      </w:r>
      <w:r w:rsidR="008670F2">
        <w:t>Program</w:t>
      </w:r>
      <w:r w:rsidR="008670F2">
        <w:rPr>
          <w:rFonts w:hint="cs"/>
          <w:rtl/>
        </w:rPr>
        <w:t xml:space="preserve"> </w:t>
      </w:r>
      <w:r w:rsidR="00631997">
        <w:rPr>
          <w:rFonts w:hint="cs"/>
          <w:rtl/>
        </w:rPr>
        <w:t xml:space="preserve">را بزنید و </w:t>
      </w:r>
      <w:r w:rsidR="00631997">
        <w:t>OK</w:t>
      </w:r>
      <w:r w:rsidR="00631997">
        <w:rPr>
          <w:rFonts w:hint="cs"/>
          <w:rtl/>
        </w:rPr>
        <w:t xml:space="preserve"> کنید</w:t>
      </w:r>
      <w:r w:rsidR="008A026F">
        <w:rPr>
          <w:rFonts w:hint="cs"/>
          <w:rtl/>
        </w:rPr>
        <w:t xml:space="preserve"> و منتظر اتمام برنامه ریزی بمانید.</w:t>
      </w:r>
      <w:r w:rsidR="00673710">
        <w:rPr>
          <w:rFonts w:hint="cs"/>
          <w:rtl/>
        </w:rPr>
        <w:t xml:space="preserve"> </w:t>
      </w:r>
      <w:r w:rsidR="00673710" w:rsidRPr="00673710">
        <w:rPr>
          <w:rtl/>
        </w:rPr>
        <w:t>در صورت موفق</w:t>
      </w:r>
      <w:r w:rsidR="00673710" w:rsidRPr="00673710">
        <w:rPr>
          <w:rFonts w:hint="cs"/>
          <w:rtl/>
        </w:rPr>
        <w:t>یت</w:t>
      </w:r>
      <w:r w:rsidR="00673710" w:rsidRPr="00673710">
        <w:rPr>
          <w:rtl/>
        </w:rPr>
        <w:t xml:space="preserve"> آم</w:t>
      </w:r>
      <w:r w:rsidR="00673710" w:rsidRPr="00673710">
        <w:rPr>
          <w:rFonts w:hint="cs"/>
          <w:rtl/>
        </w:rPr>
        <w:t>یز</w:t>
      </w:r>
      <w:r w:rsidR="00673710" w:rsidRPr="00673710">
        <w:rPr>
          <w:rtl/>
        </w:rPr>
        <w:t xml:space="preserve"> بودن، نها</w:t>
      </w:r>
      <w:r w:rsidR="00673710" w:rsidRPr="00673710">
        <w:rPr>
          <w:rFonts w:hint="cs"/>
          <w:rtl/>
        </w:rPr>
        <w:t>یتا</w:t>
      </w:r>
      <w:r w:rsidR="00673710" w:rsidRPr="00673710">
        <w:rPr>
          <w:rtl/>
        </w:rPr>
        <w:t xml:space="preserve"> پ</w:t>
      </w:r>
      <w:r w:rsidR="00673710" w:rsidRPr="00673710">
        <w:rPr>
          <w:rFonts w:hint="cs"/>
          <w:rtl/>
        </w:rPr>
        <w:t>یغام</w:t>
      </w:r>
      <w:r w:rsidR="00673710" w:rsidRPr="00673710">
        <w:rPr>
          <w:rtl/>
        </w:rPr>
        <w:t xml:space="preserve"> </w:t>
      </w:r>
      <w:r w:rsidR="00673710" w:rsidRPr="00673710">
        <w:t>Generate Succeeded</w:t>
      </w:r>
      <w:r w:rsidR="00673710" w:rsidRPr="00673710">
        <w:rPr>
          <w:rtl/>
        </w:rPr>
        <w:t xml:space="preserve"> نما</w:t>
      </w:r>
      <w:r w:rsidR="00673710" w:rsidRPr="00673710">
        <w:rPr>
          <w:rFonts w:hint="cs"/>
          <w:rtl/>
        </w:rPr>
        <w:t>یش</w:t>
      </w:r>
      <w:r w:rsidR="00673710" w:rsidRPr="00673710">
        <w:rPr>
          <w:rtl/>
        </w:rPr>
        <w:t xml:space="preserve"> داده خواهد شد.</w:t>
      </w:r>
      <w:ins w:id="1920" w:author="Windows User" w:date="2015-10-01T16:35:00Z">
        <w:r w:rsidR="00935285">
          <w:rPr>
            <w:rFonts w:hint="cs"/>
            <w:rtl/>
          </w:rPr>
          <w:t xml:space="preserve"> </w:t>
        </w:r>
      </w:ins>
    </w:p>
    <w:p w:rsidR="002E352B" w:rsidRDefault="002E352B">
      <w:pPr>
        <w:rPr>
          <w:ins w:id="1921" w:author="Windows User" w:date="2015-10-01T16:38:00Z"/>
        </w:rPr>
        <w:pPrChange w:id="1922" w:author="Avionics" w:date="2015-10-08T00:14:00Z">
          <w:pPr>
            <w:pStyle w:val="ListParagraph"/>
            <w:numPr>
              <w:numId w:val="9"/>
            </w:numPr>
            <w:ind w:hanging="360"/>
          </w:pPr>
        </w:pPrChange>
      </w:pPr>
      <w:ins w:id="1923" w:author="Avionics" w:date="2015-10-08T00:14:00Z">
        <w:r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566079" behindDoc="0" locked="0" layoutInCell="1" allowOverlap="1" wp14:anchorId="4441EAAA" wp14:editId="2FD45DEA">
                  <wp:simplePos x="0" y="0"/>
                  <wp:positionH relativeFrom="margin">
                    <wp:posOffset>-59055</wp:posOffset>
                  </wp:positionH>
                  <wp:positionV relativeFrom="paragraph">
                    <wp:posOffset>150495</wp:posOffset>
                  </wp:positionV>
                  <wp:extent cx="5923280" cy="619760"/>
                  <wp:effectExtent l="0" t="0" r="20320" b="27940"/>
                  <wp:wrapSquare wrapText="bothSides"/>
                  <wp:docPr id="120" name="Text Box 12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5923280" cy="620202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75000"/>
                            </a:schemeClr>
                          </a:solidFill>
                          <a:ln/>
                        </wps:spPr>
                        <wps:style>
                          <a:lnRef idx="1">
                            <a:schemeClr val="accent3"/>
                          </a:lnRef>
                          <a:fillRef idx="2">
                            <a:schemeClr val="accent3"/>
                          </a:fillRef>
                          <a:effectRef idx="1">
                            <a:schemeClr val="accent3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2E352B" w:rsidRPr="00902B3A" w:rsidRDefault="002E352B">
                              <w:pPr>
                                <w:ind w:left="720"/>
                                <w:pPrChange w:id="1924" w:author="Windows User" w:date="2015-10-08T00:01:00Z">
                                  <w:pPr>
                                    <w:pStyle w:val="ListParagraph"/>
                                  </w:pPr>
                                </w:pPrChange>
                              </w:pPr>
                              <w:ins w:id="1925" w:author="Avionics" w:date="2015-10-08T00:13:00Z">
                                <w:r>
                                  <w:rPr>
                                    <w:b/>
                                    <w:bCs/>
                                    <w:sz w:val="36"/>
                                    <w:szCs w:val="36"/>
                                  </w:rPr>
                                  <w:t xml:space="preserve"> </w:t>
                                </w:r>
                              </w:ins>
                              <w:del w:id="1926" w:author="Windows User" w:date="2015-10-08T00:01:00Z">
                                <w:r w:rsidRPr="00902B3A" w:rsidDel="00902B3A">
                                  <w:rPr>
                                    <w:rFonts w:hint="cs"/>
                                    <w:b/>
                                    <w:bCs/>
                                    <w:sz w:val="36"/>
                                    <w:szCs w:val="36"/>
                                    <w:rtl/>
                                    <w:rPrChange w:id="1927" w:author="Windows User" w:date="2015-10-08T00:01:00Z">
                                      <w:rPr>
                                        <w:rFonts w:hint="cs"/>
                                        <w:rtl/>
                                      </w:rPr>
                                    </w:rPrChange>
                                  </w:rPr>
                                  <w:delText>توجه</w:delText>
                                </w:r>
                              </w:del>
                              <w:del w:id="1928" w:author="Windows User" w:date="2015-10-07T23:51:00Z">
                                <w:r w:rsidRPr="00C7370B" w:rsidDel="00ED2EE4">
                                  <w:rPr>
                                    <w:rFonts w:hint="cs"/>
                                    <w:rtl/>
                                  </w:rPr>
                                  <w:delText>:</w:delText>
                                </w:r>
                              </w:del>
                              <w:del w:id="1929" w:author="Windows User" w:date="2015-10-08T00:01:00Z">
                                <w:r w:rsidRPr="00902B3A" w:rsidDel="00902B3A">
                                  <w:rPr>
                                    <w:rtl/>
                                  </w:rPr>
                                  <w:delText xml:space="preserve"> </w:delText>
                                </w:r>
                              </w:del>
                              <w:r w:rsidRPr="00902B3A">
                                <w:rPr>
                                  <w:rFonts w:hint="cs"/>
                                  <w:rtl/>
                                </w:rPr>
                                <w:t>فراموش</w:t>
                              </w:r>
                              <w:r w:rsidRPr="00902B3A">
                                <w:rPr>
                                  <w:rtl/>
                                </w:rPr>
                                <w:t xml:space="preserve"> نکن</w:t>
                              </w:r>
                              <w:r w:rsidRPr="00902B3A">
                                <w:rPr>
                                  <w:rFonts w:hint="cs"/>
                                  <w:rtl/>
                                </w:rPr>
                                <w:t>ید</w:t>
                              </w:r>
                              <w:r w:rsidRPr="00902B3A">
                                <w:rPr>
                                  <w:rtl/>
                                </w:rPr>
                                <w:t xml:space="preserve"> که در پنجره‌</w:t>
                              </w:r>
                              <w:r w:rsidRPr="00902B3A">
                                <w:rPr>
                                  <w:rFonts w:hint="cs"/>
                                  <w:rtl/>
                                </w:rPr>
                                <w:t>ی</w:t>
                              </w:r>
                              <w:r w:rsidRPr="00902B3A">
                                <w:rPr>
                                  <w:rtl/>
                                </w:rPr>
                                <w:t xml:space="preserve"> باز شده جهت تع</w:t>
                              </w:r>
                              <w:r w:rsidRPr="00902B3A">
                                <w:rPr>
                                  <w:rFonts w:hint="cs"/>
                                  <w:rtl/>
                                </w:rPr>
                                <w:t>یین</w:t>
                              </w:r>
                              <w:r w:rsidRPr="00902B3A">
                                <w:rPr>
                                  <w:rtl/>
                                </w:rPr>
                                <w:t xml:space="preserve"> تراشه‌</w:t>
                              </w:r>
                              <w:r w:rsidRPr="00902B3A">
                                <w:rPr>
                                  <w:rFonts w:hint="cs"/>
                                  <w:rtl/>
                                </w:rPr>
                                <w:t>ی</w:t>
                              </w:r>
                              <w:r w:rsidRPr="00902B3A">
                                <w:rPr>
                                  <w:rtl/>
                                </w:rPr>
                                <w:t xml:space="preserve"> </w:t>
                              </w:r>
                              <w:r w:rsidRPr="00902B3A">
                                <w:t>Flash</w:t>
                              </w:r>
                              <w:r w:rsidRPr="00902B3A">
                                <w:rPr>
                                  <w:rFonts w:hint="cs"/>
                                  <w:rtl/>
                                </w:rPr>
                                <w:t>،</w:t>
                              </w:r>
                              <w:r w:rsidRPr="00902B3A">
                                <w:rPr>
                                  <w:rtl/>
                                </w:rPr>
                                <w:t xml:space="preserve"> مقدار پارامتر </w:t>
                              </w:r>
                              <w:r w:rsidRPr="00902B3A">
                                <w:t>Data Width</w:t>
                              </w:r>
                              <w:r w:rsidRPr="00902B3A">
                                <w:rPr>
                                  <w:rtl/>
                                </w:rPr>
                                <w:t xml:space="preserve"> را از 1 به 4 تغ</w:t>
                              </w:r>
                              <w:r w:rsidRPr="00902B3A">
                                <w:rPr>
                                  <w:rFonts w:hint="cs"/>
                                  <w:rtl/>
                                </w:rPr>
                                <w:t>ییر</w:t>
                              </w:r>
                              <w:r w:rsidRPr="00902B3A">
                                <w:rPr>
                                  <w:rtl/>
                                </w:rPr>
                                <w:t xml:space="preserve"> ده</w:t>
                              </w:r>
                              <w:r w:rsidRPr="00902B3A">
                                <w:rPr>
                                  <w:rFonts w:hint="cs"/>
                                  <w:rtl/>
                                </w:rPr>
                                <w:t>ید</w:t>
                              </w:r>
                              <w:r w:rsidRPr="00902B3A">
                                <w:rPr>
                                  <w:rtl/>
                                </w:rPr>
                                <w:t>. در صورت عدم رعا</w:t>
                              </w:r>
                              <w:r w:rsidRPr="00902B3A">
                                <w:rPr>
                                  <w:rFonts w:hint="cs"/>
                                  <w:rtl/>
                                </w:rPr>
                                <w:t>یت</w:t>
                              </w:r>
                              <w:r w:rsidRPr="00902B3A">
                                <w:rPr>
                                  <w:rtl/>
                                </w:rPr>
                                <w:t xml:space="preserve"> ا</w:t>
                              </w:r>
                              <w:r w:rsidRPr="00902B3A">
                                <w:rPr>
                                  <w:rFonts w:hint="cs"/>
                                  <w:rtl/>
                                </w:rPr>
                                <w:t>ین</w:t>
                              </w:r>
                              <w:r w:rsidRPr="00902B3A">
                                <w:rPr>
                                  <w:rtl/>
                                </w:rPr>
                                <w:t xml:space="preserve"> موضوع، برنامه‌ر</w:t>
                              </w:r>
                              <w:r w:rsidRPr="00902B3A">
                                <w:rPr>
                                  <w:rFonts w:hint="cs"/>
                                  <w:rtl/>
                                </w:rPr>
                                <w:t>یزی</w:t>
                              </w:r>
                              <w:r w:rsidRPr="00902B3A">
                                <w:rPr>
                                  <w:rtl/>
                                </w:rPr>
                                <w:t xml:space="preserve"> فلش با شکست مواجه م</w:t>
                              </w:r>
                              <w:r w:rsidRPr="00902B3A">
                                <w:rPr>
                                  <w:rFonts w:hint="cs"/>
                                  <w:rtl/>
                                </w:rPr>
                                <w:t>ی‌شود</w:t>
                              </w:r>
                              <w:r w:rsidRPr="00902B3A">
                                <w:rPr>
                                  <w:rtl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>
              <w:pict>
                <v:shape w14:anchorId="4441EAAA" id="Text Box 120" o:spid="_x0000_s1073" type="#_x0000_t202" style="position:absolute;left:0;text-align:left;margin-left:-4.65pt;margin-top:11.85pt;width:466.4pt;height:48.8pt;z-index:251566079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" fillcolor="#bfbfbf [2412]" strokecolor="#a5a5a5 [3206]" strokeweight=".5pt">
                  <v:textbox>
                    <w:txbxContent>
                      <w:p w:rsidR="002E352B" w:rsidRPr="00902B3A" w:rsidRDefault="002E352B">
                        <w:pPr>
                          <w:ind w:left="720"/>
                          <w:pPrChange w:id="1930" w:author="Windows User" w:date="2015-10-08T00:01:00Z">
                            <w:pPr>
                              <w:pStyle w:val="ListParagraph"/>
                            </w:pPr>
                          </w:pPrChange>
                        </w:pPr>
                        <w:ins w:id="1931" w:author="Avionics" w:date="2015-10-08T00:13:00Z">
                          <w:r>
                            <w:rPr>
                              <w:b/>
                              <w:bCs/>
                              <w:sz w:val="36"/>
                              <w:szCs w:val="36"/>
                            </w:rPr>
                            <w:t xml:space="preserve"> </w:t>
                          </w:r>
                        </w:ins>
                        <w:del w:id="1932" w:author="Windows User" w:date="2015-10-08T00:01:00Z">
                          <w:r w:rsidRPr="00902B3A" w:rsidDel="00902B3A">
                            <w:rPr>
                              <w:rFonts w:hint="cs"/>
                              <w:b/>
                              <w:bCs/>
                              <w:sz w:val="36"/>
                              <w:szCs w:val="36"/>
                              <w:rtl/>
                              <w:rPrChange w:id="1933" w:author="Windows User" w:date="2015-10-08T00:01:00Z">
                                <w:rPr>
                                  <w:rFonts w:hint="cs"/>
                                  <w:rtl/>
                                </w:rPr>
                              </w:rPrChange>
                            </w:rPr>
                            <w:delText>توجه</w:delText>
                          </w:r>
                        </w:del>
                        <w:del w:id="1934" w:author="Windows User" w:date="2015-10-07T23:51:00Z">
                          <w:r w:rsidRPr="00C7370B" w:rsidDel="00ED2EE4">
                            <w:rPr>
                              <w:rFonts w:hint="cs"/>
                              <w:rtl/>
                            </w:rPr>
                            <w:delText>:</w:delText>
                          </w:r>
                        </w:del>
                        <w:del w:id="1935" w:author="Windows User" w:date="2015-10-08T00:01:00Z">
                          <w:r w:rsidRPr="00902B3A" w:rsidDel="00902B3A">
                            <w:rPr>
                              <w:rtl/>
                            </w:rPr>
                            <w:delText xml:space="preserve"> </w:delText>
                          </w:r>
                        </w:del>
                        <w:r w:rsidRPr="00902B3A">
                          <w:rPr>
                            <w:rFonts w:hint="cs"/>
                            <w:rtl/>
                          </w:rPr>
                          <w:t>فراموش</w:t>
                        </w:r>
                        <w:r w:rsidRPr="00902B3A">
                          <w:rPr>
                            <w:rtl/>
                          </w:rPr>
                          <w:t xml:space="preserve"> نکن</w:t>
                        </w:r>
                        <w:r w:rsidRPr="00902B3A">
                          <w:rPr>
                            <w:rFonts w:hint="cs"/>
                            <w:rtl/>
                          </w:rPr>
                          <w:t>ید</w:t>
                        </w:r>
                        <w:r w:rsidRPr="00902B3A">
                          <w:rPr>
                            <w:rtl/>
                          </w:rPr>
                          <w:t xml:space="preserve"> که در پنجره‌</w:t>
                        </w:r>
                        <w:r w:rsidRPr="00902B3A">
                          <w:rPr>
                            <w:rFonts w:hint="cs"/>
                            <w:rtl/>
                          </w:rPr>
                          <w:t>ی</w:t>
                        </w:r>
                        <w:r w:rsidRPr="00902B3A">
                          <w:rPr>
                            <w:rtl/>
                          </w:rPr>
                          <w:t xml:space="preserve"> باز شده جهت تع</w:t>
                        </w:r>
                        <w:r w:rsidRPr="00902B3A">
                          <w:rPr>
                            <w:rFonts w:hint="cs"/>
                            <w:rtl/>
                          </w:rPr>
                          <w:t>یین</w:t>
                        </w:r>
                        <w:r w:rsidRPr="00902B3A">
                          <w:rPr>
                            <w:rtl/>
                          </w:rPr>
                          <w:t xml:space="preserve"> تراشه‌</w:t>
                        </w:r>
                        <w:r w:rsidRPr="00902B3A">
                          <w:rPr>
                            <w:rFonts w:hint="cs"/>
                            <w:rtl/>
                          </w:rPr>
                          <w:t>ی</w:t>
                        </w:r>
                        <w:r w:rsidRPr="00902B3A">
                          <w:rPr>
                            <w:rtl/>
                          </w:rPr>
                          <w:t xml:space="preserve"> </w:t>
                        </w:r>
                        <w:r w:rsidRPr="00902B3A">
                          <w:t>Flash</w:t>
                        </w:r>
                        <w:r w:rsidRPr="00902B3A">
                          <w:rPr>
                            <w:rFonts w:hint="cs"/>
                            <w:rtl/>
                          </w:rPr>
                          <w:t>،</w:t>
                        </w:r>
                        <w:r w:rsidRPr="00902B3A">
                          <w:rPr>
                            <w:rtl/>
                          </w:rPr>
                          <w:t xml:space="preserve"> مقدار پارامتر </w:t>
                        </w:r>
                        <w:r w:rsidRPr="00902B3A">
                          <w:t>Data Width</w:t>
                        </w:r>
                        <w:r w:rsidRPr="00902B3A">
                          <w:rPr>
                            <w:rtl/>
                          </w:rPr>
                          <w:t xml:space="preserve"> را از 1 به 4 تغ</w:t>
                        </w:r>
                        <w:r w:rsidRPr="00902B3A">
                          <w:rPr>
                            <w:rFonts w:hint="cs"/>
                            <w:rtl/>
                          </w:rPr>
                          <w:t>ییر</w:t>
                        </w:r>
                        <w:r w:rsidRPr="00902B3A">
                          <w:rPr>
                            <w:rtl/>
                          </w:rPr>
                          <w:t xml:space="preserve"> ده</w:t>
                        </w:r>
                        <w:r w:rsidRPr="00902B3A">
                          <w:rPr>
                            <w:rFonts w:hint="cs"/>
                            <w:rtl/>
                          </w:rPr>
                          <w:t>ید</w:t>
                        </w:r>
                        <w:r w:rsidRPr="00902B3A">
                          <w:rPr>
                            <w:rtl/>
                          </w:rPr>
                          <w:t>. در صورت عدم رعا</w:t>
                        </w:r>
                        <w:r w:rsidRPr="00902B3A">
                          <w:rPr>
                            <w:rFonts w:hint="cs"/>
                            <w:rtl/>
                          </w:rPr>
                          <w:t>یت</w:t>
                        </w:r>
                        <w:r w:rsidRPr="00902B3A">
                          <w:rPr>
                            <w:rtl/>
                          </w:rPr>
                          <w:t xml:space="preserve"> ا</w:t>
                        </w:r>
                        <w:r w:rsidRPr="00902B3A">
                          <w:rPr>
                            <w:rFonts w:hint="cs"/>
                            <w:rtl/>
                          </w:rPr>
                          <w:t>ین</w:t>
                        </w:r>
                        <w:r w:rsidRPr="00902B3A">
                          <w:rPr>
                            <w:rtl/>
                          </w:rPr>
                          <w:t xml:space="preserve"> موضوع، برنامه‌ر</w:t>
                        </w:r>
                        <w:r w:rsidRPr="00902B3A">
                          <w:rPr>
                            <w:rFonts w:hint="cs"/>
                            <w:rtl/>
                          </w:rPr>
                          <w:t>یزی</w:t>
                        </w:r>
                        <w:r w:rsidRPr="00902B3A">
                          <w:rPr>
                            <w:rtl/>
                          </w:rPr>
                          <w:t xml:space="preserve"> فلش با شکست مواجه م</w:t>
                        </w:r>
                        <w:r w:rsidRPr="00902B3A">
                          <w:rPr>
                            <w:rFonts w:hint="cs"/>
                            <w:rtl/>
                          </w:rPr>
                          <w:t>ی‌شود</w:t>
                        </w:r>
                        <w:r w:rsidRPr="00902B3A">
                          <w:rPr>
                            <w:rtl/>
                          </w:rPr>
                          <w:t>.</w:t>
                        </w:r>
                      </w:p>
                    </w:txbxContent>
                  </v:textbox>
                  <w10:wrap type="square" anchorx="margin"/>
                </v:shape>
              </w:pict>
            </mc:Fallback>
          </mc:AlternateContent>
        </w:r>
      </w:ins>
    </w:p>
    <w:p w:rsidR="00F05CB5" w:rsidDel="00ED2EE4" w:rsidRDefault="00F05CB5">
      <w:pPr>
        <w:pStyle w:val="ListParagraph"/>
        <w:rPr>
          <w:ins w:id="1936" w:author="ARC-05" w:date="2015-10-01T15:15:00Z"/>
          <w:del w:id="1937" w:author="Windows User" w:date="2015-10-07T23:51:00Z"/>
          <w:rtl/>
        </w:rPr>
        <w:pPrChange w:id="1938" w:author="Windows User" w:date="2015-10-07T23:50:00Z">
          <w:pPr>
            <w:pStyle w:val="ListParagraph"/>
            <w:numPr>
              <w:numId w:val="9"/>
            </w:numPr>
            <w:ind w:hanging="360"/>
          </w:pPr>
        </w:pPrChange>
      </w:pPr>
    </w:p>
    <w:p w:rsidR="00472FDE" w:rsidDel="002E352B" w:rsidRDefault="00472FDE">
      <w:pPr>
        <w:rPr>
          <w:ins w:id="1939" w:author="ARC-05" w:date="2015-10-01T15:15:00Z"/>
          <w:del w:id="1940" w:author="Avionics" w:date="2015-10-08T00:14:00Z"/>
          <w:rtl/>
        </w:rPr>
        <w:pPrChange w:id="1941" w:author="Windows User" w:date="2015-10-01T16:02:00Z">
          <w:pPr>
            <w:pStyle w:val="ListParagraph"/>
            <w:numPr>
              <w:numId w:val="9"/>
            </w:numPr>
            <w:ind w:hanging="360"/>
          </w:pPr>
        </w:pPrChange>
      </w:pPr>
    </w:p>
    <w:p w:rsidR="00472FDE" w:rsidDel="002E352B" w:rsidRDefault="00472FDE">
      <w:pPr>
        <w:rPr>
          <w:ins w:id="1942" w:author="ARC-05" w:date="2015-10-01T15:15:00Z"/>
          <w:del w:id="1943" w:author="Avionics" w:date="2015-10-08T00:14:00Z"/>
          <w:rtl/>
        </w:rPr>
        <w:pPrChange w:id="1944" w:author="Windows User" w:date="2015-10-01T16:02:00Z">
          <w:pPr>
            <w:pStyle w:val="ListParagraph"/>
            <w:numPr>
              <w:numId w:val="9"/>
            </w:numPr>
            <w:ind w:hanging="360"/>
          </w:pPr>
        </w:pPrChange>
      </w:pPr>
    </w:p>
    <w:p w:rsidR="00472FDE" w:rsidDel="002E352B" w:rsidRDefault="00472FDE">
      <w:pPr>
        <w:rPr>
          <w:ins w:id="1945" w:author="ARC-05" w:date="2015-10-01T15:15:00Z"/>
          <w:del w:id="1946" w:author="Avionics" w:date="2015-10-08T00:14:00Z"/>
          <w:rtl/>
        </w:rPr>
        <w:pPrChange w:id="1947" w:author="Windows User" w:date="2015-10-01T16:02:00Z">
          <w:pPr>
            <w:pStyle w:val="ListParagraph"/>
            <w:numPr>
              <w:numId w:val="9"/>
            </w:numPr>
            <w:ind w:hanging="360"/>
          </w:pPr>
        </w:pPrChange>
      </w:pPr>
    </w:p>
    <w:p w:rsidR="00472FDE" w:rsidDel="002E352B" w:rsidRDefault="00472FDE">
      <w:pPr>
        <w:rPr>
          <w:ins w:id="1948" w:author="ARC-05" w:date="2015-10-01T15:15:00Z"/>
          <w:del w:id="1949" w:author="Avionics" w:date="2015-10-08T00:14:00Z"/>
          <w:rtl/>
        </w:rPr>
        <w:pPrChange w:id="1950" w:author="Windows User" w:date="2015-10-01T16:02:00Z">
          <w:pPr>
            <w:pStyle w:val="ListParagraph"/>
            <w:numPr>
              <w:numId w:val="9"/>
            </w:numPr>
            <w:ind w:hanging="360"/>
          </w:pPr>
        </w:pPrChange>
      </w:pPr>
    </w:p>
    <w:p w:rsidR="00472FDE" w:rsidDel="002E352B" w:rsidRDefault="00472FDE">
      <w:pPr>
        <w:rPr>
          <w:ins w:id="1951" w:author="ARC-05" w:date="2015-10-01T15:15:00Z"/>
          <w:del w:id="1952" w:author="Avionics" w:date="2015-10-08T00:14:00Z"/>
          <w:rtl/>
        </w:rPr>
        <w:pPrChange w:id="1953" w:author="Windows User" w:date="2015-10-01T16:02:00Z">
          <w:pPr>
            <w:pStyle w:val="ListParagraph"/>
            <w:numPr>
              <w:numId w:val="9"/>
            </w:numPr>
            <w:ind w:hanging="360"/>
          </w:pPr>
        </w:pPrChange>
      </w:pPr>
    </w:p>
    <w:p w:rsidR="00472FDE" w:rsidDel="002E352B" w:rsidRDefault="00472FDE">
      <w:pPr>
        <w:rPr>
          <w:ins w:id="1954" w:author="ARC-05" w:date="2015-10-01T15:15:00Z"/>
          <w:del w:id="1955" w:author="Avionics" w:date="2015-10-08T00:14:00Z"/>
          <w:rtl/>
        </w:rPr>
        <w:pPrChange w:id="1956" w:author="Windows User" w:date="2015-10-01T16:02:00Z">
          <w:pPr>
            <w:pStyle w:val="ListParagraph"/>
            <w:numPr>
              <w:numId w:val="9"/>
            </w:numPr>
            <w:ind w:hanging="360"/>
          </w:pPr>
        </w:pPrChange>
      </w:pPr>
    </w:p>
    <w:p w:rsidR="00472FDE" w:rsidRDefault="00472FDE">
      <w:pPr>
        <w:rPr>
          <w:ins w:id="1957" w:author="ARC-05" w:date="2015-10-01T15:15:00Z"/>
          <w:rtl/>
        </w:rPr>
        <w:pPrChange w:id="1958" w:author="Windows User" w:date="2015-10-01T16:02:00Z">
          <w:pPr>
            <w:pStyle w:val="ListParagraph"/>
            <w:numPr>
              <w:numId w:val="9"/>
            </w:numPr>
            <w:ind w:hanging="360"/>
          </w:pPr>
        </w:pPrChange>
      </w:pPr>
    </w:p>
    <w:p w:rsidR="00472FDE" w:rsidRPr="00472FDE" w:rsidRDefault="00472FDE">
      <w:pPr>
        <w:pPrChange w:id="1959" w:author="Windows User" w:date="2015-10-01T16:02:00Z">
          <w:pPr>
            <w:pStyle w:val="ListParagraph"/>
            <w:numPr>
              <w:numId w:val="9"/>
            </w:numPr>
            <w:ind w:hanging="360"/>
          </w:pPr>
        </w:pPrChange>
      </w:pPr>
    </w:p>
    <w:p w:rsidR="003C0E0C" w:rsidRDefault="003C0E0C">
      <w:pPr>
        <w:rPr>
          <w:ins w:id="1960" w:author="ARC-05" w:date="2015-10-01T15:16:00Z"/>
          <w:rtl/>
        </w:rPr>
        <w:pPrChange w:id="1961" w:author="Windows User" w:date="2015-10-01T16:02:00Z">
          <w:pPr>
            <w:ind w:left="360"/>
          </w:pPr>
        </w:pPrChange>
      </w:pPr>
      <w:r>
        <w:rPr>
          <w:noProof/>
          <w:rtl/>
          <w:lang w:bidi="ar-SA"/>
        </w:rPr>
        <w:drawing>
          <wp:inline distT="0" distB="0" distL="0" distR="0" wp14:anchorId="390687C4" wp14:editId="4A9337C1">
            <wp:extent cx="5943600" cy="334137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000035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>
      <w:pPr>
        <w:rPr>
          <w:ins w:id="1962" w:author="Avionics" w:date="2015-10-08T00:14:00Z"/>
        </w:rPr>
        <w:pPrChange w:id="1963" w:author="Windows User" w:date="2015-10-01T16:02:00Z">
          <w:pPr>
            <w:ind w:left="360"/>
          </w:pPr>
        </w:pPrChange>
      </w:pPr>
    </w:p>
    <w:p w:rsidR="002E352B" w:rsidRDefault="002E352B">
      <w:pPr>
        <w:rPr>
          <w:ins w:id="1964" w:author="Avionics" w:date="2015-10-08T00:14:00Z"/>
        </w:rPr>
        <w:pPrChange w:id="1965" w:author="Windows User" w:date="2015-10-01T16:02:00Z">
          <w:pPr>
            <w:ind w:left="360"/>
          </w:pPr>
        </w:pPrChange>
      </w:pPr>
    </w:p>
    <w:p w:rsidR="002E352B" w:rsidRDefault="002E352B">
      <w:pPr>
        <w:rPr>
          <w:ins w:id="1966" w:author="Avionics" w:date="2015-10-08T00:14:00Z"/>
        </w:rPr>
        <w:pPrChange w:id="1967" w:author="Windows User" w:date="2015-10-01T16:02:00Z">
          <w:pPr>
            <w:ind w:left="360"/>
          </w:pPr>
        </w:pPrChange>
      </w:pPr>
    </w:p>
    <w:p w:rsidR="002E352B" w:rsidRDefault="002E352B">
      <w:pPr>
        <w:rPr>
          <w:ins w:id="1968" w:author="Avionics" w:date="2015-10-08T00:14:00Z"/>
        </w:rPr>
        <w:pPrChange w:id="1969" w:author="Windows User" w:date="2015-10-01T16:02:00Z">
          <w:pPr>
            <w:ind w:left="360"/>
          </w:pPr>
        </w:pPrChange>
      </w:pPr>
    </w:p>
    <w:p w:rsidR="002E352B" w:rsidRDefault="002E352B">
      <w:pPr>
        <w:rPr>
          <w:ins w:id="1970" w:author="Avionics" w:date="2015-10-08T00:14:00Z"/>
        </w:rPr>
        <w:pPrChange w:id="1971" w:author="Windows User" w:date="2015-10-01T16:02:00Z">
          <w:pPr>
            <w:ind w:left="360"/>
          </w:pPr>
        </w:pPrChange>
      </w:pPr>
    </w:p>
    <w:p w:rsidR="002E352B" w:rsidRDefault="002E352B">
      <w:pPr>
        <w:rPr>
          <w:ins w:id="1972" w:author="Avionics" w:date="2015-10-08T00:14:00Z"/>
        </w:rPr>
        <w:pPrChange w:id="1973" w:author="Windows User" w:date="2015-10-01T16:02:00Z">
          <w:pPr>
            <w:ind w:left="360"/>
          </w:pPr>
        </w:pPrChange>
      </w:pPr>
    </w:p>
    <w:p w:rsidR="002E352B" w:rsidRDefault="002E352B">
      <w:pPr>
        <w:rPr>
          <w:ins w:id="1974" w:author="Avionics" w:date="2015-10-08T00:14:00Z"/>
        </w:rPr>
        <w:pPrChange w:id="1975" w:author="Windows User" w:date="2015-10-01T16:02:00Z">
          <w:pPr>
            <w:ind w:left="360"/>
          </w:pPr>
        </w:pPrChange>
      </w:pPr>
    </w:p>
    <w:p w:rsidR="002E352B" w:rsidRDefault="002E352B">
      <w:pPr>
        <w:rPr>
          <w:ins w:id="1976" w:author="Avionics" w:date="2015-10-08T00:14:00Z"/>
        </w:rPr>
        <w:pPrChange w:id="1977" w:author="Windows User" w:date="2015-10-01T16:02:00Z">
          <w:pPr>
            <w:ind w:left="360"/>
          </w:pPr>
        </w:pPrChange>
      </w:pPr>
    </w:p>
    <w:p w:rsidR="002E352B" w:rsidRDefault="002E352B">
      <w:pPr>
        <w:rPr>
          <w:rtl/>
        </w:rPr>
        <w:pPrChange w:id="1978" w:author="Windows User" w:date="2015-10-01T16:02:00Z">
          <w:pPr>
            <w:ind w:left="360"/>
          </w:pPr>
        </w:pPrChange>
      </w:pPr>
    </w:p>
    <w:p w:rsidR="003C0E0C" w:rsidRDefault="003C0E0C">
      <w:pPr>
        <w:rPr>
          <w:ins w:id="1979" w:author="ARC-05" w:date="2015-10-01T15:16:00Z"/>
          <w:rtl/>
        </w:rPr>
        <w:pPrChange w:id="1980" w:author="Windows User" w:date="2015-10-01T16:02:00Z">
          <w:pPr>
            <w:ind w:left="360"/>
          </w:pPr>
        </w:pPrChange>
      </w:pPr>
      <w:r>
        <w:rPr>
          <w:noProof/>
          <w:rtl/>
          <w:lang w:bidi="ar-SA"/>
        </w:rPr>
        <w:drawing>
          <wp:inline distT="0" distB="0" distL="0" distR="0" wp14:anchorId="0CCEC0E1" wp14:editId="72CA4270">
            <wp:extent cx="5943600" cy="334137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000036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>
      <w:pPr>
        <w:rPr>
          <w:ins w:id="1981" w:author="ARC-05" w:date="2015-10-01T15:16:00Z"/>
          <w:rtl/>
        </w:rPr>
        <w:pPrChange w:id="1982" w:author="Windows User" w:date="2015-10-01T16:02:00Z">
          <w:pPr>
            <w:ind w:left="360"/>
          </w:pPr>
        </w:pPrChange>
      </w:pPr>
    </w:p>
    <w:p w:rsidR="00472FDE" w:rsidRDefault="00472FDE">
      <w:pPr>
        <w:rPr>
          <w:ins w:id="1983" w:author="ARC-05" w:date="2015-10-01T15:16:00Z"/>
          <w:rtl/>
        </w:rPr>
        <w:pPrChange w:id="1984" w:author="Windows User" w:date="2015-10-01T16:02:00Z">
          <w:pPr>
            <w:ind w:left="360"/>
          </w:pPr>
        </w:pPrChange>
      </w:pPr>
    </w:p>
    <w:p w:rsidR="00472FDE" w:rsidRDefault="00472FDE">
      <w:pPr>
        <w:rPr>
          <w:ins w:id="1985" w:author="ARC-05" w:date="2015-10-01T15:16:00Z"/>
          <w:rtl/>
        </w:rPr>
        <w:pPrChange w:id="1986" w:author="Windows User" w:date="2015-10-01T16:02:00Z">
          <w:pPr>
            <w:ind w:left="360"/>
          </w:pPr>
        </w:pPrChange>
      </w:pPr>
    </w:p>
    <w:p w:rsidR="00472FDE" w:rsidRPr="00472FDE" w:rsidRDefault="00472FDE">
      <w:pPr>
        <w:rPr>
          <w:rtl/>
        </w:rPr>
        <w:pPrChange w:id="1987" w:author="Windows User" w:date="2015-10-01T16:02:00Z">
          <w:pPr>
            <w:ind w:left="360"/>
          </w:pPr>
        </w:pPrChange>
      </w:pPr>
    </w:p>
    <w:p w:rsidR="003C0E0C" w:rsidRDefault="003C0E0C">
      <w:pPr>
        <w:rPr>
          <w:ins w:id="1988" w:author="ARC-05" w:date="2015-10-01T15:16:00Z"/>
          <w:rtl/>
        </w:rPr>
        <w:pPrChange w:id="1989" w:author="Windows User" w:date="2015-10-01T16:02:00Z">
          <w:pPr>
            <w:ind w:left="360"/>
          </w:pPr>
        </w:pPrChange>
      </w:pPr>
      <w:r>
        <w:rPr>
          <w:noProof/>
          <w:rtl/>
          <w:lang w:bidi="ar-SA"/>
        </w:rPr>
        <w:drawing>
          <wp:inline distT="0" distB="0" distL="0" distR="0" wp14:anchorId="5463C68F" wp14:editId="12C5502B">
            <wp:extent cx="5943600" cy="33413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000037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>
      <w:pPr>
        <w:rPr>
          <w:rtl/>
        </w:rPr>
        <w:pPrChange w:id="1990" w:author="Windows User" w:date="2015-10-01T16:02:00Z">
          <w:pPr>
            <w:ind w:left="360"/>
          </w:pPr>
        </w:pPrChange>
      </w:pPr>
    </w:p>
    <w:p w:rsidR="003C0E0C" w:rsidDel="00ED2EE4" w:rsidRDefault="003C0E0C">
      <w:pPr>
        <w:rPr>
          <w:ins w:id="1991" w:author="ARC-05" w:date="2015-10-01T15:16:00Z"/>
          <w:del w:id="1992" w:author="Windows User" w:date="2015-10-07T23:53:00Z"/>
          <w:rtl/>
        </w:rPr>
        <w:pPrChange w:id="1993" w:author="Windows User" w:date="2015-10-01T16:02:00Z">
          <w:pPr>
            <w:ind w:left="360"/>
          </w:pPr>
        </w:pPrChange>
      </w:pPr>
      <w:del w:id="1994" w:author="Windows User" w:date="2015-10-07T23:53:00Z">
        <w:r w:rsidDel="00ED2EE4">
          <w:rPr>
            <w:noProof/>
            <w:lang w:bidi="ar-SA"/>
          </w:rPr>
          <w:lastRenderedPageBreak/>
          <w:drawing>
            <wp:inline distT="0" distB="0" distL="0" distR="0" wp14:anchorId="36A12A88" wp14:editId="5FE983FD">
              <wp:extent cx="5943600" cy="3341370"/>
              <wp:effectExtent l="0" t="0" r="0" b="0"/>
              <wp:docPr id="53" name="Picture 5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3" name="000038.png"/>
                      <pic:cNvPicPr/>
                    </pic:nvPicPr>
                    <pic:blipFill>
                      <a:blip r:embed="rId8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3413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:rsidR="00472FDE" w:rsidDel="00ED2EE4" w:rsidRDefault="00472FDE">
      <w:pPr>
        <w:rPr>
          <w:ins w:id="1995" w:author="ARC-05" w:date="2015-10-01T15:16:00Z"/>
          <w:del w:id="1996" w:author="Windows User" w:date="2015-10-07T23:53:00Z"/>
          <w:rtl/>
        </w:rPr>
        <w:pPrChange w:id="1997" w:author="Windows User" w:date="2015-10-07T23:53:00Z">
          <w:pPr>
            <w:ind w:left="360"/>
          </w:pPr>
        </w:pPrChange>
      </w:pPr>
    </w:p>
    <w:p w:rsidR="00472FDE" w:rsidDel="00ED2EE4" w:rsidRDefault="00472FDE">
      <w:pPr>
        <w:rPr>
          <w:ins w:id="1998" w:author="ARC-05" w:date="2015-10-01T15:16:00Z"/>
          <w:del w:id="1999" w:author="Windows User" w:date="2015-10-07T23:53:00Z"/>
          <w:rtl/>
        </w:rPr>
        <w:pPrChange w:id="2000" w:author="Windows User" w:date="2015-10-01T16:02:00Z">
          <w:pPr>
            <w:ind w:left="360"/>
          </w:pPr>
        </w:pPrChange>
      </w:pPr>
    </w:p>
    <w:p w:rsidR="00472FDE" w:rsidDel="002E352B" w:rsidRDefault="00472FDE">
      <w:pPr>
        <w:rPr>
          <w:ins w:id="2001" w:author="ARC-05" w:date="2015-10-01T15:16:00Z"/>
          <w:del w:id="2002" w:author="Avionics" w:date="2015-10-08T00:14:00Z"/>
          <w:rtl/>
        </w:rPr>
        <w:pPrChange w:id="2003" w:author="Windows User" w:date="2015-10-01T16:02:00Z">
          <w:pPr>
            <w:ind w:left="360"/>
          </w:pPr>
        </w:pPrChange>
      </w:pPr>
    </w:p>
    <w:p w:rsidR="00472FDE" w:rsidRPr="00472FDE" w:rsidRDefault="00472FDE">
      <w:pPr>
        <w:rPr>
          <w:rtl/>
        </w:rPr>
        <w:pPrChange w:id="2004" w:author="Windows User" w:date="2015-10-01T16:02:00Z">
          <w:pPr>
            <w:ind w:left="360"/>
          </w:pPr>
        </w:pPrChange>
      </w:pPr>
    </w:p>
    <w:p w:rsidR="003C0E0C" w:rsidRDefault="003C0E0C">
      <w:pPr>
        <w:rPr>
          <w:ins w:id="2005" w:author="ARC-05" w:date="2015-10-01T15:16:00Z"/>
          <w:rtl/>
        </w:rPr>
        <w:pPrChange w:id="2006" w:author="Windows User" w:date="2015-10-01T16:02:00Z">
          <w:pPr>
            <w:ind w:left="360"/>
          </w:pPr>
        </w:pPrChange>
      </w:pPr>
      <w:r>
        <w:rPr>
          <w:noProof/>
          <w:rtl/>
          <w:lang w:bidi="ar-SA"/>
        </w:rPr>
        <w:drawing>
          <wp:inline distT="0" distB="0" distL="0" distR="0" wp14:anchorId="1C795FEC" wp14:editId="7761A07F">
            <wp:extent cx="5943600" cy="3341370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000039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>
      <w:pPr>
        <w:rPr>
          <w:ins w:id="2007" w:author="Avionics" w:date="2015-10-08T00:15:00Z"/>
        </w:rPr>
        <w:pPrChange w:id="2008" w:author="Windows User" w:date="2015-10-01T16:02:00Z">
          <w:pPr>
            <w:ind w:left="360"/>
          </w:pPr>
        </w:pPrChange>
      </w:pPr>
    </w:p>
    <w:p w:rsidR="002E352B" w:rsidRDefault="002E352B">
      <w:pPr>
        <w:rPr>
          <w:rtl/>
        </w:rPr>
        <w:pPrChange w:id="2009" w:author="Windows User" w:date="2015-10-01T16:02:00Z">
          <w:pPr>
            <w:ind w:left="360"/>
          </w:pPr>
        </w:pPrChange>
      </w:pPr>
    </w:p>
    <w:p w:rsidR="003C0E0C" w:rsidRDefault="003C0E0C">
      <w:pPr>
        <w:rPr>
          <w:ins w:id="2010" w:author="ARC-05" w:date="2015-10-01T15:16:00Z"/>
          <w:rtl/>
        </w:rPr>
        <w:pPrChange w:id="2011" w:author="Windows User" w:date="2015-10-01T16:02:00Z">
          <w:pPr>
            <w:ind w:left="360"/>
          </w:pPr>
        </w:pPrChange>
      </w:pPr>
      <w:r>
        <w:rPr>
          <w:noProof/>
          <w:rtl/>
          <w:lang w:bidi="ar-SA"/>
        </w:rPr>
        <w:drawing>
          <wp:inline distT="0" distB="0" distL="0" distR="0" wp14:anchorId="77571814" wp14:editId="63439F7D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000040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>
      <w:pPr>
        <w:rPr>
          <w:ins w:id="2012" w:author="ARC-05" w:date="2015-10-01T15:16:00Z"/>
          <w:rtl/>
        </w:rPr>
        <w:pPrChange w:id="2013" w:author="Windows User" w:date="2015-10-01T16:02:00Z">
          <w:pPr>
            <w:ind w:left="360"/>
          </w:pPr>
        </w:pPrChange>
      </w:pPr>
    </w:p>
    <w:p w:rsidR="00472FDE" w:rsidRDefault="00472FDE">
      <w:pPr>
        <w:rPr>
          <w:ins w:id="2014" w:author="ARC-05" w:date="2015-10-01T15:16:00Z"/>
          <w:rtl/>
        </w:rPr>
        <w:pPrChange w:id="2015" w:author="Windows User" w:date="2015-10-01T16:02:00Z">
          <w:pPr>
            <w:ind w:left="360"/>
          </w:pPr>
        </w:pPrChange>
      </w:pPr>
    </w:p>
    <w:p w:rsidR="00472FDE" w:rsidRDefault="00472FDE">
      <w:pPr>
        <w:rPr>
          <w:ins w:id="2016" w:author="ARC-05" w:date="2015-10-01T15:16:00Z"/>
          <w:rtl/>
        </w:rPr>
        <w:pPrChange w:id="2017" w:author="Windows User" w:date="2015-10-01T16:02:00Z">
          <w:pPr>
            <w:ind w:left="360"/>
          </w:pPr>
        </w:pPrChange>
      </w:pPr>
    </w:p>
    <w:p w:rsidR="00472FDE" w:rsidRPr="00472FDE" w:rsidRDefault="00472FDE">
      <w:pPr>
        <w:rPr>
          <w:rtl/>
        </w:rPr>
        <w:pPrChange w:id="2018" w:author="Windows User" w:date="2015-10-01T16:02:00Z">
          <w:pPr>
            <w:ind w:left="360"/>
          </w:pPr>
        </w:pPrChange>
      </w:pPr>
    </w:p>
    <w:p w:rsidR="003C0E0C" w:rsidRDefault="003C0E0C">
      <w:pPr>
        <w:rPr>
          <w:ins w:id="2019" w:author="ARC-05" w:date="2015-10-01T15:16:00Z"/>
          <w:rtl/>
        </w:rPr>
        <w:pPrChange w:id="2020" w:author="Windows User" w:date="2015-10-01T16:02:00Z">
          <w:pPr>
            <w:ind w:left="360"/>
          </w:pPr>
        </w:pPrChange>
      </w:pPr>
      <w:r>
        <w:rPr>
          <w:noProof/>
          <w:rtl/>
          <w:lang w:bidi="ar-SA"/>
        </w:rPr>
        <w:drawing>
          <wp:inline distT="0" distB="0" distL="0" distR="0" wp14:anchorId="344A71BA" wp14:editId="26F9B4F4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000041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>
      <w:pPr>
        <w:rPr>
          <w:ins w:id="2021" w:author="Avionics" w:date="2015-10-08T00:15:00Z"/>
        </w:rPr>
        <w:pPrChange w:id="2022" w:author="Windows User" w:date="2015-10-01T16:02:00Z">
          <w:pPr>
            <w:ind w:left="360"/>
          </w:pPr>
        </w:pPrChange>
      </w:pPr>
    </w:p>
    <w:p w:rsidR="002E352B" w:rsidRDefault="002E352B">
      <w:pPr>
        <w:rPr>
          <w:ins w:id="2023" w:author="Avionics" w:date="2015-10-08T00:15:00Z"/>
        </w:rPr>
        <w:pPrChange w:id="2024" w:author="Windows User" w:date="2015-10-01T16:02:00Z">
          <w:pPr>
            <w:ind w:left="360"/>
          </w:pPr>
        </w:pPrChange>
      </w:pPr>
    </w:p>
    <w:p w:rsidR="002E352B" w:rsidRDefault="002E352B">
      <w:pPr>
        <w:rPr>
          <w:rtl/>
        </w:rPr>
        <w:pPrChange w:id="2025" w:author="Windows User" w:date="2015-10-01T16:02:00Z">
          <w:pPr>
            <w:ind w:left="360"/>
          </w:pPr>
        </w:pPrChange>
      </w:pPr>
    </w:p>
    <w:p w:rsidR="003C0E0C" w:rsidRDefault="003C0E0C">
      <w:pPr>
        <w:rPr>
          <w:ins w:id="2026" w:author="ARC-05" w:date="2015-10-01T15:16:00Z"/>
          <w:rtl/>
        </w:rPr>
        <w:pPrChange w:id="2027" w:author="Windows User" w:date="2015-10-01T16:02:00Z">
          <w:pPr>
            <w:ind w:left="360"/>
          </w:pPr>
        </w:pPrChange>
      </w:pPr>
      <w:r>
        <w:rPr>
          <w:noProof/>
          <w:rtl/>
          <w:lang w:bidi="ar-SA"/>
        </w:rPr>
        <w:drawing>
          <wp:inline distT="0" distB="0" distL="0" distR="0" wp14:anchorId="549FB9F3" wp14:editId="0EAD79CB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000042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2FDE" w:rsidRDefault="00472FDE">
      <w:pPr>
        <w:rPr>
          <w:ins w:id="2028" w:author="ARC-05" w:date="2015-10-01T15:16:00Z"/>
          <w:rtl/>
        </w:rPr>
        <w:pPrChange w:id="2029" w:author="Windows User" w:date="2015-10-01T16:02:00Z">
          <w:pPr>
            <w:ind w:left="360"/>
          </w:pPr>
        </w:pPrChange>
      </w:pPr>
    </w:p>
    <w:p w:rsidR="00472FDE" w:rsidRDefault="00472FDE">
      <w:pPr>
        <w:rPr>
          <w:ins w:id="2030" w:author="ARC-05" w:date="2015-10-01T15:16:00Z"/>
          <w:rtl/>
        </w:rPr>
        <w:pPrChange w:id="2031" w:author="Windows User" w:date="2015-10-01T16:02:00Z">
          <w:pPr>
            <w:ind w:left="360"/>
          </w:pPr>
        </w:pPrChange>
      </w:pPr>
    </w:p>
    <w:p w:rsidR="00472FDE" w:rsidDel="00570D1F" w:rsidRDefault="00472FDE">
      <w:pPr>
        <w:rPr>
          <w:ins w:id="2032" w:author="ARC-05" w:date="2015-10-01T15:16:00Z"/>
          <w:del w:id="2033" w:author="Avionics" w:date="2015-10-08T00:15:00Z"/>
          <w:rtl/>
        </w:rPr>
        <w:pPrChange w:id="2034" w:author="Windows User" w:date="2015-10-01T16:02:00Z">
          <w:pPr>
            <w:ind w:left="360"/>
          </w:pPr>
        </w:pPrChange>
      </w:pPr>
    </w:p>
    <w:p w:rsidR="00472FDE" w:rsidRPr="00472FDE" w:rsidRDefault="00472FDE">
      <w:pPr>
        <w:rPr>
          <w:rtl/>
        </w:rPr>
        <w:pPrChange w:id="2035" w:author="Windows User" w:date="2015-10-01T16:02:00Z">
          <w:pPr>
            <w:ind w:left="360"/>
          </w:pPr>
        </w:pPrChange>
      </w:pPr>
    </w:p>
    <w:p w:rsidR="003C0E0C" w:rsidRDefault="003C0E0C">
      <w:pPr>
        <w:rPr>
          <w:rtl/>
        </w:rPr>
        <w:pPrChange w:id="2036" w:author="Windows User" w:date="2015-10-01T16:02:00Z">
          <w:pPr>
            <w:ind w:left="360"/>
          </w:pPr>
        </w:pPrChange>
      </w:pPr>
      <w:r>
        <w:rPr>
          <w:noProof/>
          <w:rtl/>
          <w:lang w:bidi="ar-SA"/>
        </w:rPr>
        <w:drawing>
          <wp:inline distT="0" distB="0" distL="0" distR="0" wp14:anchorId="30262468" wp14:editId="424F8472">
            <wp:extent cx="5943600" cy="334137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000043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7815" w:rsidRDefault="00997815">
      <w:pPr>
        <w:rPr>
          <w:rtl/>
        </w:rPr>
        <w:pPrChange w:id="2037" w:author="Windows User" w:date="2015-10-01T16:02:00Z">
          <w:pPr>
            <w:ind w:left="360"/>
          </w:pPr>
        </w:pPrChange>
      </w:pPr>
    </w:p>
    <w:p w:rsidR="00997815" w:rsidRDefault="00997815">
      <w:pPr>
        <w:rPr>
          <w:rtl/>
        </w:rPr>
        <w:pPrChange w:id="2038" w:author="Windows User" w:date="2015-10-01T16:02:00Z">
          <w:pPr>
            <w:ind w:left="360"/>
          </w:pPr>
        </w:pPrChange>
      </w:pPr>
    </w:p>
    <w:p w:rsidR="00997815" w:rsidDel="00472FDE" w:rsidRDefault="00997815">
      <w:pPr>
        <w:rPr>
          <w:del w:id="2039" w:author="ARC-05" w:date="2015-10-01T15:17:00Z"/>
          <w:rtl/>
        </w:rPr>
        <w:pPrChange w:id="2040" w:author="Windows User" w:date="2015-10-01T16:02:00Z">
          <w:pPr>
            <w:ind w:left="360"/>
          </w:pPr>
        </w:pPrChange>
      </w:pPr>
    </w:p>
    <w:p w:rsidR="00997815" w:rsidDel="00472FDE" w:rsidRDefault="00997815">
      <w:pPr>
        <w:rPr>
          <w:del w:id="2041" w:author="ARC-05" w:date="2015-10-01T15:17:00Z"/>
          <w:rtl/>
        </w:rPr>
        <w:pPrChange w:id="2042" w:author="Windows User" w:date="2015-10-01T16:02:00Z">
          <w:pPr>
            <w:ind w:left="360"/>
          </w:pPr>
        </w:pPrChange>
      </w:pPr>
    </w:p>
    <w:p w:rsidR="00997815" w:rsidDel="00472FDE" w:rsidRDefault="00997815">
      <w:pPr>
        <w:rPr>
          <w:del w:id="2043" w:author="ARC-05" w:date="2015-10-01T15:17:00Z"/>
          <w:rtl/>
        </w:rPr>
        <w:pPrChange w:id="2044" w:author="Windows User" w:date="2015-10-01T16:02:00Z">
          <w:pPr>
            <w:ind w:left="360"/>
          </w:pPr>
        </w:pPrChange>
      </w:pPr>
    </w:p>
    <w:p w:rsidR="00997815" w:rsidDel="00472FDE" w:rsidRDefault="00997815">
      <w:pPr>
        <w:rPr>
          <w:del w:id="2045" w:author="ARC-05" w:date="2015-10-01T15:17:00Z"/>
          <w:rtl/>
        </w:rPr>
        <w:pPrChange w:id="2046" w:author="Windows User" w:date="2015-10-01T16:02:00Z">
          <w:pPr>
            <w:ind w:left="360"/>
          </w:pPr>
        </w:pPrChange>
      </w:pPr>
    </w:p>
    <w:p w:rsidR="00997815" w:rsidDel="00472FDE" w:rsidRDefault="00997815">
      <w:pPr>
        <w:rPr>
          <w:del w:id="2047" w:author="ARC-05" w:date="2015-10-01T15:17:00Z"/>
          <w:rtl/>
        </w:rPr>
        <w:pPrChange w:id="2048" w:author="Windows User" w:date="2015-10-01T16:02:00Z">
          <w:pPr>
            <w:ind w:left="360"/>
          </w:pPr>
        </w:pPrChange>
      </w:pPr>
    </w:p>
    <w:p w:rsidR="00997815" w:rsidDel="00472FDE" w:rsidRDefault="00997815">
      <w:pPr>
        <w:rPr>
          <w:del w:id="2049" w:author="ARC-05" w:date="2015-10-01T15:17:00Z"/>
          <w:rtl/>
        </w:rPr>
        <w:pPrChange w:id="2050" w:author="Windows User" w:date="2015-10-01T16:02:00Z">
          <w:pPr>
            <w:ind w:left="360"/>
          </w:pPr>
        </w:pPrChange>
      </w:pPr>
    </w:p>
    <w:p w:rsidR="00997815" w:rsidDel="00472FDE" w:rsidRDefault="00997815">
      <w:pPr>
        <w:rPr>
          <w:del w:id="2051" w:author="ARC-05" w:date="2015-10-01T15:17:00Z"/>
          <w:rtl/>
        </w:rPr>
        <w:pPrChange w:id="2052" w:author="Windows User" w:date="2015-10-01T16:02:00Z">
          <w:pPr>
            <w:ind w:left="360"/>
          </w:pPr>
        </w:pPrChange>
      </w:pPr>
    </w:p>
    <w:p w:rsidR="00472FDE" w:rsidRDefault="00472FDE" w:rsidP="0080164D">
      <w:pPr>
        <w:rPr>
          <w:ins w:id="2053" w:author="ARC-05" w:date="2015-10-01T15:17:00Z"/>
          <w:rFonts w:asciiTheme="majorHAnsi" w:eastAsiaTheme="majorEastAsia" w:hAnsiTheme="majorHAnsi" w:cs="B Titr"/>
          <w:sz w:val="32"/>
          <w:szCs w:val="36"/>
          <w:rtl/>
        </w:rPr>
      </w:pPr>
      <w:ins w:id="2054" w:author="ARC-05" w:date="2015-10-01T15:17:00Z">
        <w:r>
          <w:rPr>
            <w:rtl/>
          </w:rPr>
          <w:br w:type="page"/>
        </w:r>
      </w:ins>
    </w:p>
    <w:p w:rsidR="00F05CB5" w:rsidRPr="00935285" w:rsidRDefault="00F05CB5" w:rsidP="0018369B">
      <w:pPr>
        <w:pStyle w:val="Heading1"/>
        <w:rPr>
          <w:szCs w:val="32"/>
          <w:rtl/>
          <w:rPrChange w:id="2055" w:author="Windows User" w:date="2015-10-01T16:43:00Z">
            <w:rPr>
              <w:rtl/>
            </w:rPr>
          </w:rPrChange>
        </w:rPr>
      </w:pPr>
      <w:bookmarkStart w:id="2056" w:name="_Toc432030607"/>
      <w:r w:rsidRPr="00935285">
        <w:rPr>
          <w:rFonts w:hint="eastAsia"/>
          <w:szCs w:val="32"/>
          <w:rtl/>
          <w:rPrChange w:id="2057" w:author="Windows User" w:date="2015-10-01T16:43:00Z">
            <w:rPr>
              <w:rFonts w:hint="eastAsia"/>
              <w:rtl/>
            </w:rPr>
          </w:rPrChange>
        </w:rPr>
        <w:lastRenderedPageBreak/>
        <w:t>ضم</w:t>
      </w:r>
      <w:r w:rsidRPr="00935285">
        <w:rPr>
          <w:rFonts w:hint="cs"/>
          <w:szCs w:val="32"/>
          <w:rtl/>
          <w:rPrChange w:id="2058" w:author="Windows User" w:date="2015-10-01T16:43:00Z">
            <w:rPr>
              <w:rFonts w:hint="cs"/>
              <w:rtl/>
            </w:rPr>
          </w:rPrChange>
        </w:rPr>
        <w:t>ی</w:t>
      </w:r>
      <w:r w:rsidRPr="00935285">
        <w:rPr>
          <w:rFonts w:hint="eastAsia"/>
          <w:szCs w:val="32"/>
          <w:rtl/>
          <w:rPrChange w:id="2059" w:author="Windows User" w:date="2015-10-01T16:43:00Z">
            <w:rPr>
              <w:rFonts w:hint="eastAsia"/>
              <w:rtl/>
            </w:rPr>
          </w:rPrChange>
        </w:rPr>
        <w:t>مه</w:t>
      </w:r>
      <w:r w:rsidRPr="00935285">
        <w:rPr>
          <w:szCs w:val="32"/>
          <w:rtl/>
          <w:rPrChange w:id="2060" w:author="Windows User" w:date="2015-10-01T16:43:00Z">
            <w:rPr>
              <w:rtl/>
            </w:rPr>
          </w:rPrChange>
        </w:rPr>
        <w:t xml:space="preserve"> </w:t>
      </w:r>
      <w:del w:id="2061" w:author="Windows User" w:date="2015-10-01T18:42:00Z">
        <w:r w:rsidRPr="00935285" w:rsidDel="00700D7D">
          <w:rPr>
            <w:szCs w:val="32"/>
            <w:rtl/>
            <w:rPrChange w:id="2062" w:author="Windows User" w:date="2015-10-01T16:43:00Z">
              <w:rPr>
                <w:rtl/>
              </w:rPr>
            </w:rPrChange>
          </w:rPr>
          <w:delText xml:space="preserve">1 </w:delText>
        </w:r>
      </w:del>
      <w:ins w:id="2063" w:author="Windows User" w:date="2015-10-01T18:42:00Z">
        <w:r w:rsidR="00700D7D">
          <w:rPr>
            <w:rFonts w:hint="cs"/>
            <w:szCs w:val="32"/>
            <w:rtl/>
          </w:rPr>
          <w:t>2</w:t>
        </w:r>
        <w:r w:rsidR="00700D7D" w:rsidRPr="00935285">
          <w:rPr>
            <w:szCs w:val="32"/>
            <w:rtl/>
            <w:rPrChange w:id="2064" w:author="Windows User" w:date="2015-10-01T16:43:00Z">
              <w:rPr>
                <w:rtl/>
              </w:rPr>
            </w:rPrChange>
          </w:rPr>
          <w:t xml:space="preserve"> </w:t>
        </w:r>
      </w:ins>
      <w:del w:id="2065" w:author="Windows User" w:date="2015-09-27T22:08:00Z">
        <w:r w:rsidRPr="00935285" w:rsidDel="00B54CD4">
          <w:rPr>
            <w:szCs w:val="32"/>
            <w:rtl/>
            <w:rPrChange w:id="2066" w:author="Windows User" w:date="2015-10-01T16:43:00Z">
              <w:rPr>
                <w:rtl/>
              </w:rPr>
            </w:rPrChange>
          </w:rPr>
          <w:delText>-</w:delText>
        </w:r>
      </w:del>
      <w:ins w:id="2067" w:author="Windows User" w:date="2015-09-27T22:08:00Z">
        <w:r w:rsidR="00B54CD4" w:rsidRPr="00935285">
          <w:rPr>
            <w:rFonts w:ascii="Times New Roman" w:hAnsi="Times New Roman" w:cs="Times New Roman" w:hint="eastAsia"/>
            <w:szCs w:val="32"/>
            <w:rtl/>
            <w:rPrChange w:id="2068" w:author="Windows User" w:date="2015-10-01T16:43:00Z">
              <w:rPr>
                <w:rFonts w:ascii="Times New Roman" w:hAnsi="Times New Roman" w:cs="Times New Roman" w:hint="eastAsia"/>
                <w:rtl/>
              </w:rPr>
            </w:rPrChange>
          </w:rPr>
          <w:t>–</w:t>
        </w:r>
      </w:ins>
      <w:r w:rsidRPr="00935285">
        <w:rPr>
          <w:szCs w:val="32"/>
          <w:rtl/>
          <w:rPrChange w:id="2069" w:author="Windows User" w:date="2015-10-01T16:43:00Z">
            <w:rPr>
              <w:rtl/>
            </w:rPr>
          </w:rPrChange>
        </w:rPr>
        <w:t xml:space="preserve"> </w:t>
      </w:r>
      <w:del w:id="2070" w:author="Windows User" w:date="2015-09-27T22:08:00Z">
        <w:r w:rsidRPr="00935285" w:rsidDel="00B54CD4">
          <w:rPr>
            <w:rFonts w:hint="eastAsia"/>
            <w:szCs w:val="32"/>
            <w:rtl/>
            <w:rPrChange w:id="2071" w:author="Windows User" w:date="2015-10-01T16:43:00Z">
              <w:rPr>
                <w:rFonts w:hint="eastAsia"/>
                <w:rtl/>
              </w:rPr>
            </w:rPrChange>
          </w:rPr>
          <w:delText>نصب</w:delText>
        </w:r>
        <w:r w:rsidRPr="00935285" w:rsidDel="00B54CD4">
          <w:rPr>
            <w:szCs w:val="32"/>
            <w:rtl/>
            <w:rPrChange w:id="2072" w:author="Windows User" w:date="2015-10-01T16:43:00Z">
              <w:rPr>
                <w:rtl/>
              </w:rPr>
            </w:rPrChange>
          </w:rPr>
          <w:delText xml:space="preserve"> </w:delText>
        </w:r>
      </w:del>
      <w:ins w:id="2073" w:author="Windows User" w:date="2015-09-27T22:08:00Z">
        <w:r w:rsidR="00B54CD4" w:rsidRPr="00935285">
          <w:rPr>
            <w:rFonts w:hint="eastAsia"/>
            <w:szCs w:val="32"/>
            <w:rtl/>
            <w:rPrChange w:id="2074" w:author="Windows User" w:date="2015-10-01T16:43:00Z">
              <w:rPr>
                <w:rFonts w:hint="eastAsia"/>
                <w:rtl/>
              </w:rPr>
            </w:rPrChange>
          </w:rPr>
          <w:t>حل</w:t>
        </w:r>
        <w:r w:rsidR="00B54CD4" w:rsidRPr="00935285">
          <w:rPr>
            <w:szCs w:val="32"/>
            <w:rtl/>
            <w:rPrChange w:id="2075" w:author="Windows User" w:date="2015-10-01T16:43:00Z">
              <w:rPr>
                <w:rtl/>
              </w:rPr>
            </w:rPrChange>
          </w:rPr>
          <w:t xml:space="preserve"> </w:t>
        </w:r>
        <w:r w:rsidR="00B54CD4" w:rsidRPr="00935285">
          <w:rPr>
            <w:rFonts w:hint="eastAsia"/>
            <w:szCs w:val="32"/>
            <w:rtl/>
            <w:rPrChange w:id="2076" w:author="Windows User" w:date="2015-10-01T16:43:00Z">
              <w:rPr>
                <w:rFonts w:hint="eastAsia"/>
                <w:rtl/>
              </w:rPr>
            </w:rPrChange>
          </w:rPr>
          <w:t>مشکل</w:t>
        </w:r>
        <w:r w:rsidR="00B54CD4" w:rsidRPr="00935285">
          <w:rPr>
            <w:szCs w:val="32"/>
            <w:rtl/>
            <w:rPrChange w:id="2077" w:author="Windows User" w:date="2015-10-01T16:43:00Z">
              <w:rPr>
                <w:rtl/>
              </w:rPr>
            </w:rPrChange>
          </w:rPr>
          <w:t xml:space="preserve"> </w:t>
        </w:r>
      </w:ins>
      <w:r w:rsidRPr="00935285">
        <w:t>ISE</w:t>
      </w:r>
      <w:ins w:id="2078" w:author="Windows User" w:date="2015-09-27T22:07:00Z">
        <w:r w:rsidR="00B54CD4" w:rsidRPr="00935285">
          <w:rPr>
            <w:szCs w:val="32"/>
            <w:rtl/>
            <w:rPrChange w:id="2079" w:author="Windows User" w:date="2015-10-01T16:43:00Z">
              <w:rPr>
                <w:rtl/>
              </w:rPr>
            </w:rPrChange>
          </w:rPr>
          <w:t xml:space="preserve"> </w:t>
        </w:r>
        <w:r w:rsidR="00B54CD4" w:rsidRPr="00935285">
          <w:rPr>
            <w:rFonts w:hint="eastAsia"/>
            <w:szCs w:val="32"/>
            <w:rtl/>
            <w:rPrChange w:id="2080" w:author="Windows User" w:date="2015-10-01T16:43:00Z">
              <w:rPr>
                <w:rFonts w:hint="eastAsia"/>
                <w:rtl/>
              </w:rPr>
            </w:rPrChange>
          </w:rPr>
          <w:t>در</w:t>
        </w:r>
        <w:r w:rsidR="00B54CD4" w:rsidRPr="00935285">
          <w:rPr>
            <w:szCs w:val="32"/>
            <w:rtl/>
            <w:rPrChange w:id="2081" w:author="Windows User" w:date="2015-10-01T16:43:00Z">
              <w:rPr>
                <w:rtl/>
              </w:rPr>
            </w:rPrChange>
          </w:rPr>
          <w:t xml:space="preserve"> </w:t>
        </w:r>
        <w:r w:rsidR="00B54CD4" w:rsidRPr="00935285">
          <w:rPr>
            <w:rFonts w:hint="eastAsia"/>
            <w:szCs w:val="32"/>
            <w:rtl/>
            <w:rPrChange w:id="2082" w:author="Windows User" w:date="2015-10-01T16:43:00Z">
              <w:rPr>
                <w:rFonts w:hint="eastAsia"/>
                <w:rtl/>
              </w:rPr>
            </w:rPrChange>
          </w:rPr>
          <w:t>و</w:t>
        </w:r>
        <w:r w:rsidR="00B54CD4" w:rsidRPr="00935285">
          <w:rPr>
            <w:rFonts w:hint="cs"/>
            <w:szCs w:val="32"/>
            <w:rtl/>
            <w:rPrChange w:id="2083" w:author="Windows User" w:date="2015-10-01T16:43:00Z">
              <w:rPr>
                <w:rFonts w:hint="cs"/>
                <w:rtl/>
              </w:rPr>
            </w:rPrChange>
          </w:rPr>
          <w:t>ی</w:t>
        </w:r>
        <w:r w:rsidR="00B54CD4" w:rsidRPr="00935285">
          <w:rPr>
            <w:rFonts w:hint="eastAsia"/>
            <w:szCs w:val="32"/>
            <w:rtl/>
            <w:rPrChange w:id="2084" w:author="Windows User" w:date="2015-10-01T16:43:00Z">
              <w:rPr>
                <w:rFonts w:hint="eastAsia"/>
                <w:rtl/>
              </w:rPr>
            </w:rPrChange>
          </w:rPr>
          <w:t>ندوز</w:t>
        </w:r>
        <w:r w:rsidR="00B54CD4" w:rsidRPr="00935285">
          <w:rPr>
            <w:szCs w:val="32"/>
            <w:rtl/>
            <w:rPrChange w:id="2085" w:author="Windows User" w:date="2015-10-01T16:43:00Z">
              <w:rPr>
                <w:rtl/>
              </w:rPr>
            </w:rPrChange>
          </w:rPr>
          <w:t xml:space="preserve"> 8 </w:t>
        </w:r>
        <w:r w:rsidR="00B54CD4" w:rsidRPr="00935285">
          <w:rPr>
            <w:rFonts w:hint="eastAsia"/>
            <w:szCs w:val="32"/>
            <w:rtl/>
            <w:rPrChange w:id="2086" w:author="Windows User" w:date="2015-10-01T16:43:00Z">
              <w:rPr>
                <w:rFonts w:hint="eastAsia"/>
                <w:rtl/>
              </w:rPr>
            </w:rPrChange>
          </w:rPr>
          <w:t>و</w:t>
        </w:r>
        <w:r w:rsidR="00B54CD4" w:rsidRPr="00935285">
          <w:rPr>
            <w:szCs w:val="32"/>
            <w:rtl/>
            <w:rPrChange w:id="2087" w:author="Windows User" w:date="2015-10-01T16:43:00Z">
              <w:rPr>
                <w:rtl/>
              </w:rPr>
            </w:rPrChange>
          </w:rPr>
          <w:t xml:space="preserve"> 8.1</w:t>
        </w:r>
      </w:ins>
      <w:bookmarkEnd w:id="2056"/>
    </w:p>
    <w:p w:rsidR="00F05CB5" w:rsidRDefault="00F05CB5" w:rsidP="000B78AC">
      <w:pPr>
        <w:rPr>
          <w:rtl/>
        </w:rPr>
      </w:pPr>
      <w:r>
        <w:rPr>
          <w:rFonts w:hint="cs"/>
          <w:rtl/>
        </w:rPr>
        <w:t>از</w:t>
      </w:r>
      <w:r>
        <w:rPr>
          <w:rtl/>
        </w:rPr>
        <w:t xml:space="preserve"> آنجا که اکثر طراحان د</w:t>
      </w:r>
      <w:r>
        <w:rPr>
          <w:rFonts w:hint="cs"/>
          <w:rtl/>
        </w:rPr>
        <w:t>یجیتال</w:t>
      </w:r>
      <w:r>
        <w:rPr>
          <w:rtl/>
        </w:rPr>
        <w:t xml:space="preserve"> با نصب نرم‌افزار </w:t>
      </w:r>
      <w:r>
        <w:t>ISE</w:t>
      </w:r>
      <w:r>
        <w:rPr>
          <w:rtl/>
        </w:rPr>
        <w:t xml:space="preserve"> آشنا هستند، نصب ا</w:t>
      </w:r>
      <w:r>
        <w:rPr>
          <w:rFonts w:hint="cs"/>
          <w:rtl/>
        </w:rPr>
        <w:t>ین</w:t>
      </w:r>
      <w:r>
        <w:rPr>
          <w:rtl/>
        </w:rPr>
        <w:t xml:space="preserve"> نرم‌افزار موضوع بحث ا</w:t>
      </w:r>
      <w:r>
        <w:rPr>
          <w:rFonts w:hint="cs"/>
          <w:rtl/>
        </w:rPr>
        <w:t>ین</w:t>
      </w:r>
      <w:r>
        <w:rPr>
          <w:rtl/>
        </w:rPr>
        <w:t xml:space="preserve"> راهنما</w:t>
      </w:r>
      <w:r>
        <w:rPr>
          <w:rFonts w:hint="cs"/>
          <w:rtl/>
        </w:rPr>
        <w:t>ی</w:t>
      </w:r>
      <w:r>
        <w:rPr>
          <w:rtl/>
        </w:rPr>
        <w:t xml:space="preserve"> کاربر ن</w:t>
      </w:r>
      <w:r>
        <w:rPr>
          <w:rFonts w:hint="cs"/>
          <w:rtl/>
        </w:rPr>
        <w:t>یست</w:t>
      </w:r>
      <w:r>
        <w:rPr>
          <w:rtl/>
        </w:rPr>
        <w:t>. اما با توجه به ا</w:t>
      </w:r>
      <w:r>
        <w:rPr>
          <w:rFonts w:hint="cs"/>
          <w:rtl/>
        </w:rPr>
        <w:t>ینکه</w:t>
      </w:r>
      <w:r>
        <w:rPr>
          <w:rtl/>
        </w:rPr>
        <w:t xml:space="preserve"> اجرا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نرم‌افزار در نسخه‌ها</w:t>
      </w:r>
      <w:r>
        <w:rPr>
          <w:rFonts w:hint="cs"/>
          <w:rtl/>
        </w:rPr>
        <w:t>ی</w:t>
      </w:r>
      <w:r>
        <w:rPr>
          <w:rtl/>
        </w:rPr>
        <w:t xml:space="preserve"> 64 ب</w:t>
      </w:r>
      <w:r>
        <w:rPr>
          <w:rFonts w:hint="cs"/>
          <w:rtl/>
        </w:rPr>
        <w:t>یتی</w:t>
      </w:r>
      <w:r>
        <w:rPr>
          <w:rtl/>
        </w:rPr>
        <w:t xml:space="preserve"> س</w:t>
      </w:r>
      <w:r>
        <w:rPr>
          <w:rFonts w:hint="cs"/>
          <w:rtl/>
        </w:rPr>
        <w:t>یستم</w:t>
      </w:r>
      <w:r>
        <w:rPr>
          <w:rtl/>
        </w:rPr>
        <w:t xml:space="preserve"> عامل‌ها</w:t>
      </w:r>
      <w:r>
        <w:rPr>
          <w:rFonts w:hint="cs"/>
          <w:rtl/>
        </w:rPr>
        <w:t>ی</w:t>
      </w:r>
      <w:r>
        <w:rPr>
          <w:rtl/>
        </w:rPr>
        <w:t xml:space="preserve"> و</w:t>
      </w:r>
      <w:r>
        <w:rPr>
          <w:rFonts w:hint="cs"/>
          <w:rtl/>
        </w:rPr>
        <w:t>یندوز</w:t>
      </w:r>
      <w:r>
        <w:rPr>
          <w:rtl/>
        </w:rPr>
        <w:t xml:space="preserve"> 8 و 8.1 ن</w:t>
      </w:r>
      <w:r>
        <w:rPr>
          <w:rFonts w:hint="cs"/>
          <w:rtl/>
        </w:rPr>
        <w:t>یاز</w:t>
      </w:r>
      <w:r>
        <w:rPr>
          <w:rtl/>
        </w:rPr>
        <w:t xml:space="preserve"> به تنظ</w:t>
      </w:r>
      <w:r>
        <w:rPr>
          <w:rFonts w:hint="cs"/>
          <w:rtl/>
        </w:rPr>
        <w:t>یمات</w:t>
      </w:r>
      <w:r>
        <w:rPr>
          <w:rtl/>
        </w:rPr>
        <w:t xml:space="preserve"> خاص</w:t>
      </w:r>
      <w:r>
        <w:rPr>
          <w:rFonts w:hint="cs"/>
          <w:rtl/>
        </w:rPr>
        <w:t>ی</w:t>
      </w:r>
      <w:r>
        <w:rPr>
          <w:rtl/>
        </w:rPr>
        <w:t xml:space="preserve"> دارد، در ا</w:t>
      </w:r>
      <w:r>
        <w:rPr>
          <w:rFonts w:hint="cs"/>
          <w:rtl/>
        </w:rPr>
        <w:t>ینجا</w:t>
      </w:r>
      <w:r>
        <w:rPr>
          <w:rtl/>
        </w:rPr>
        <w:t xml:space="preserve"> به ا</w:t>
      </w:r>
      <w:r>
        <w:rPr>
          <w:rFonts w:hint="cs"/>
          <w:rtl/>
        </w:rPr>
        <w:t>ین</w:t>
      </w:r>
      <w:r>
        <w:rPr>
          <w:rtl/>
        </w:rPr>
        <w:t xml:space="preserve"> تنظ</w:t>
      </w:r>
      <w:r>
        <w:rPr>
          <w:rFonts w:hint="cs"/>
          <w:rtl/>
        </w:rPr>
        <w:t>یما</w:t>
      </w:r>
      <w:r>
        <w:rPr>
          <w:rtl/>
        </w:rPr>
        <w:t>ت اشاره م</w:t>
      </w:r>
      <w:r>
        <w:rPr>
          <w:rFonts w:hint="cs"/>
          <w:rtl/>
        </w:rPr>
        <w:t>ی‌شود</w:t>
      </w:r>
      <w:del w:id="2088" w:author="Windows User" w:date="2015-09-27T22:07:00Z">
        <w:r w:rsidDel="00B54CD4">
          <w:rPr>
            <w:rtl/>
          </w:rPr>
          <w:delText xml:space="preserve"> </w:delText>
        </w:r>
      </w:del>
      <w:r>
        <w:rPr>
          <w:rtl/>
        </w:rPr>
        <w:t>.</w:t>
      </w:r>
    </w:p>
    <w:p w:rsidR="00F05CB5" w:rsidRDefault="00F05CB5" w:rsidP="00611C49">
      <w:pPr>
        <w:rPr>
          <w:rtl/>
        </w:rPr>
      </w:pPr>
      <w:r>
        <w:rPr>
          <w:rFonts w:hint="cs"/>
          <w:rtl/>
        </w:rPr>
        <w:t>فرض</w:t>
      </w:r>
      <w:r>
        <w:rPr>
          <w:rtl/>
        </w:rPr>
        <w:t xml:space="preserve"> کن</w:t>
      </w:r>
      <w:r>
        <w:rPr>
          <w:rFonts w:hint="cs"/>
          <w:rtl/>
        </w:rPr>
        <w:t>یم</w:t>
      </w:r>
      <w:r>
        <w:rPr>
          <w:rtl/>
        </w:rPr>
        <w:t xml:space="preserve"> نرم‌افزار </w:t>
      </w:r>
      <w:r>
        <w:t>ISE</w:t>
      </w:r>
      <w:r>
        <w:rPr>
          <w:rtl/>
        </w:rPr>
        <w:t xml:space="preserve"> در ا</w:t>
      </w:r>
      <w:r>
        <w:rPr>
          <w:rFonts w:hint="cs"/>
          <w:rtl/>
        </w:rPr>
        <w:t>ین</w:t>
      </w:r>
      <w:r>
        <w:rPr>
          <w:rtl/>
        </w:rPr>
        <w:t xml:space="preserve"> مس</w:t>
      </w:r>
      <w:r>
        <w:rPr>
          <w:rFonts w:hint="cs"/>
          <w:rtl/>
        </w:rPr>
        <w:t>یر</w:t>
      </w:r>
      <w:r>
        <w:rPr>
          <w:rtl/>
        </w:rPr>
        <w:t xml:space="preserve"> نصب شده باشد:</w:t>
      </w:r>
    </w:p>
    <w:p w:rsidR="00F05CB5" w:rsidRDefault="00F05CB5" w:rsidP="0080164D">
      <w:pPr>
        <w:bidi w:val="0"/>
      </w:pPr>
      <w:r>
        <w:t>C:\Xilinx\14.7\ISE_DS\ISE</w:t>
      </w:r>
      <w:r>
        <w:rPr>
          <w:rtl/>
        </w:rPr>
        <w:t>\</w:t>
      </w:r>
    </w:p>
    <w:p w:rsidR="00F05CB5" w:rsidRDefault="00F05CB5" w:rsidP="0018369B">
      <w:pPr>
        <w:pStyle w:val="ListParagraph"/>
        <w:numPr>
          <w:ilvl w:val="0"/>
          <w:numId w:val="6"/>
        </w:numPr>
        <w:rPr>
          <w:rtl/>
        </w:rPr>
      </w:pPr>
      <w:r>
        <w:rPr>
          <w:rtl/>
        </w:rPr>
        <w:t>ا</w:t>
      </w:r>
      <w:r>
        <w:rPr>
          <w:rFonts w:hint="cs"/>
          <w:rtl/>
        </w:rPr>
        <w:t>ین</w:t>
      </w:r>
      <w:r>
        <w:rPr>
          <w:rtl/>
        </w:rPr>
        <w:t xml:space="preserve"> پوشه را باز کن</w:t>
      </w:r>
      <w:r>
        <w:rPr>
          <w:rFonts w:hint="cs"/>
          <w:rtl/>
        </w:rPr>
        <w:t>ید</w:t>
      </w:r>
      <w:r>
        <w:rPr>
          <w:rtl/>
        </w:rPr>
        <w:t>:</w:t>
      </w:r>
    </w:p>
    <w:p w:rsidR="00F05CB5" w:rsidRPr="00637EBA" w:rsidRDefault="00F05CB5">
      <w:pPr>
        <w:bidi w:val="0"/>
        <w:rPr>
          <w:szCs w:val="22"/>
        </w:rPr>
      </w:pPr>
      <w:r w:rsidRPr="00637EBA">
        <w:rPr>
          <w:highlight w:val="lightGray"/>
        </w:rPr>
        <w:t>C:\Xilinx\14.7\ISE_DS\ISE\lib\nt64</w:t>
      </w:r>
    </w:p>
    <w:p w:rsidR="00F05CB5" w:rsidRDefault="00F05CB5" w:rsidP="0018369B">
      <w:pPr>
        <w:pStyle w:val="ListParagraph"/>
        <w:numPr>
          <w:ilvl w:val="0"/>
          <w:numId w:val="6"/>
        </w:numPr>
        <w:rPr>
          <w:rtl/>
        </w:rPr>
      </w:pPr>
      <w:r>
        <w:rPr>
          <w:rtl/>
        </w:rPr>
        <w:t>فا</w:t>
      </w:r>
      <w:r>
        <w:rPr>
          <w:rFonts w:hint="cs"/>
          <w:rtl/>
        </w:rPr>
        <w:t>یل</w:t>
      </w:r>
      <w:r>
        <w:rPr>
          <w:rtl/>
        </w:rPr>
        <w:t xml:space="preserve"> </w:t>
      </w:r>
      <w:r>
        <w:t>libPortability.dll</w:t>
      </w:r>
      <w:r>
        <w:rPr>
          <w:rtl/>
        </w:rPr>
        <w:t xml:space="preserve"> را پ</w:t>
      </w:r>
      <w:r>
        <w:rPr>
          <w:rFonts w:hint="cs"/>
          <w:rtl/>
        </w:rPr>
        <w:t>یدا</w:t>
      </w:r>
      <w:r>
        <w:rPr>
          <w:rtl/>
        </w:rPr>
        <w:t xml:space="preserve"> کن</w:t>
      </w:r>
      <w:r>
        <w:rPr>
          <w:rFonts w:hint="cs"/>
          <w:rtl/>
        </w:rPr>
        <w:t>ید</w:t>
      </w:r>
      <w:r>
        <w:rPr>
          <w:rtl/>
        </w:rPr>
        <w:t xml:space="preserve"> و نام آن را به </w:t>
      </w:r>
      <w:r>
        <w:t>libPortability.dll.orig</w:t>
      </w:r>
      <w:r>
        <w:rPr>
          <w:rtl/>
        </w:rPr>
        <w:t xml:space="preserve"> تغ</w:t>
      </w:r>
      <w:r>
        <w:rPr>
          <w:rFonts w:hint="cs"/>
          <w:rtl/>
        </w:rPr>
        <w:t>ییر</w:t>
      </w:r>
      <w:r>
        <w:rPr>
          <w:rtl/>
        </w:rPr>
        <w:t xml:space="preserve"> ده</w:t>
      </w:r>
      <w:r>
        <w:rPr>
          <w:rFonts w:hint="cs"/>
          <w:rtl/>
        </w:rPr>
        <w:t>ید</w:t>
      </w:r>
      <w:r>
        <w:rPr>
          <w:rtl/>
        </w:rPr>
        <w:t>.</w:t>
      </w:r>
    </w:p>
    <w:p w:rsidR="00F05CB5" w:rsidRDefault="00F05CB5" w:rsidP="000B78AC">
      <w:pPr>
        <w:pStyle w:val="ListParagraph"/>
        <w:numPr>
          <w:ilvl w:val="0"/>
          <w:numId w:val="6"/>
        </w:numPr>
        <w:rPr>
          <w:rtl/>
        </w:rPr>
      </w:pPr>
      <w:r>
        <w:rPr>
          <w:rtl/>
        </w:rPr>
        <w:t>فا</w:t>
      </w:r>
      <w:r>
        <w:rPr>
          <w:rFonts w:hint="cs"/>
          <w:rtl/>
        </w:rPr>
        <w:t>یل</w:t>
      </w:r>
      <w:r>
        <w:rPr>
          <w:rtl/>
        </w:rPr>
        <w:t xml:space="preserve"> </w:t>
      </w:r>
      <w:r>
        <w:t>libPortabilityNOSH.dll</w:t>
      </w:r>
      <w:r>
        <w:rPr>
          <w:rtl/>
        </w:rPr>
        <w:t xml:space="preserve"> را پ</w:t>
      </w:r>
      <w:r>
        <w:rPr>
          <w:rFonts w:hint="cs"/>
          <w:rtl/>
        </w:rPr>
        <w:t>یدا</w:t>
      </w:r>
      <w:r>
        <w:rPr>
          <w:rtl/>
        </w:rPr>
        <w:t xml:space="preserve"> کن</w:t>
      </w:r>
      <w:r>
        <w:rPr>
          <w:rFonts w:hint="cs"/>
          <w:rtl/>
        </w:rPr>
        <w:t>ید</w:t>
      </w:r>
      <w:r>
        <w:rPr>
          <w:rtl/>
        </w:rPr>
        <w:t xml:space="preserve"> و از آن </w:t>
      </w:r>
      <w:r>
        <w:rPr>
          <w:rFonts w:hint="cs"/>
          <w:rtl/>
        </w:rPr>
        <w:t>یک</w:t>
      </w:r>
      <w:r>
        <w:rPr>
          <w:rtl/>
        </w:rPr>
        <w:t xml:space="preserve"> کپ</w:t>
      </w:r>
      <w:r>
        <w:rPr>
          <w:rFonts w:hint="cs"/>
          <w:rtl/>
        </w:rPr>
        <w:t>ی</w:t>
      </w:r>
      <w:r>
        <w:rPr>
          <w:rtl/>
        </w:rPr>
        <w:t xml:space="preserve"> ته</w:t>
      </w:r>
      <w:r>
        <w:rPr>
          <w:rFonts w:hint="cs"/>
          <w:rtl/>
        </w:rPr>
        <w:t>یه</w:t>
      </w:r>
      <w:r>
        <w:rPr>
          <w:rtl/>
        </w:rPr>
        <w:t xml:space="preserve"> نما</w:t>
      </w:r>
      <w:r>
        <w:rPr>
          <w:rFonts w:hint="cs"/>
          <w:rtl/>
        </w:rPr>
        <w:t>یید</w:t>
      </w:r>
      <w:r>
        <w:rPr>
          <w:rtl/>
        </w:rPr>
        <w:t>. سپس نام کپ</w:t>
      </w:r>
      <w:r>
        <w:rPr>
          <w:rFonts w:hint="cs"/>
          <w:rtl/>
        </w:rPr>
        <w:t>ی</w:t>
      </w:r>
      <w:r>
        <w:rPr>
          <w:rtl/>
        </w:rPr>
        <w:t xml:space="preserve"> را به </w:t>
      </w:r>
      <w:r>
        <w:t>libPortability.dll</w:t>
      </w:r>
      <w:r>
        <w:rPr>
          <w:rtl/>
        </w:rPr>
        <w:t xml:space="preserve"> تغ</w:t>
      </w:r>
      <w:r>
        <w:rPr>
          <w:rFonts w:hint="cs"/>
          <w:rtl/>
        </w:rPr>
        <w:t>ییر</w:t>
      </w:r>
      <w:r>
        <w:rPr>
          <w:rtl/>
        </w:rPr>
        <w:t xml:space="preserve"> داده و آن را در هم</w:t>
      </w:r>
      <w:r>
        <w:rPr>
          <w:rFonts w:hint="cs"/>
          <w:rtl/>
        </w:rPr>
        <w:t>ین</w:t>
      </w:r>
      <w:r>
        <w:rPr>
          <w:rtl/>
        </w:rPr>
        <w:t xml:space="preserve"> پوشه قرار ده</w:t>
      </w:r>
      <w:r>
        <w:rPr>
          <w:rFonts w:hint="cs"/>
          <w:rtl/>
        </w:rPr>
        <w:t>ید</w:t>
      </w:r>
      <w:r>
        <w:rPr>
          <w:rtl/>
        </w:rPr>
        <w:t>.</w:t>
      </w:r>
    </w:p>
    <w:p w:rsidR="00F05CB5" w:rsidRDefault="00F05CB5" w:rsidP="00611C49">
      <w:pPr>
        <w:pStyle w:val="ListParagraph"/>
        <w:numPr>
          <w:ilvl w:val="0"/>
          <w:numId w:val="6"/>
        </w:numPr>
        <w:rPr>
          <w:rtl/>
        </w:rPr>
      </w:pPr>
      <w:r>
        <w:rPr>
          <w:rFonts w:hint="cs"/>
          <w:rtl/>
        </w:rPr>
        <w:t>یک</w:t>
      </w:r>
      <w:r>
        <w:rPr>
          <w:rtl/>
        </w:rPr>
        <w:t xml:space="preserve"> کپ</w:t>
      </w:r>
      <w:r>
        <w:rPr>
          <w:rFonts w:hint="cs"/>
          <w:rtl/>
        </w:rPr>
        <w:t>ی</w:t>
      </w:r>
      <w:r>
        <w:rPr>
          <w:rtl/>
        </w:rPr>
        <w:t xml:space="preserve"> د</w:t>
      </w:r>
      <w:r>
        <w:rPr>
          <w:rFonts w:hint="cs"/>
          <w:rtl/>
        </w:rPr>
        <w:t>یگر</w:t>
      </w:r>
      <w:r>
        <w:rPr>
          <w:rtl/>
        </w:rPr>
        <w:t xml:space="preserve"> از </w:t>
      </w:r>
      <w:r>
        <w:t>libPortabilityNOSH.dll</w:t>
      </w:r>
      <w:r>
        <w:rPr>
          <w:rtl/>
        </w:rPr>
        <w:t xml:space="preserve"> را در پوشه ز</w:t>
      </w:r>
      <w:r>
        <w:rPr>
          <w:rFonts w:hint="cs"/>
          <w:rtl/>
        </w:rPr>
        <w:t>یر</w:t>
      </w:r>
      <w:r>
        <w:rPr>
          <w:rtl/>
        </w:rPr>
        <w:t xml:space="preserve"> قرار ده</w:t>
      </w:r>
      <w:r>
        <w:rPr>
          <w:rFonts w:hint="cs"/>
          <w:rtl/>
        </w:rPr>
        <w:t>ید</w:t>
      </w:r>
      <w:r>
        <w:rPr>
          <w:rtl/>
        </w:rPr>
        <w:t>.</w:t>
      </w:r>
    </w:p>
    <w:p w:rsidR="00F05CB5" w:rsidRPr="00637EBA" w:rsidRDefault="00F05CB5">
      <w:pPr>
        <w:bidi w:val="0"/>
      </w:pPr>
      <w:r w:rsidRPr="00637EBA">
        <w:rPr>
          <w:highlight w:val="lightGray"/>
        </w:rPr>
        <w:t>C:\Xilinx\14.7\ISE_DS\common\lib\nt64</w:t>
      </w:r>
    </w:p>
    <w:p w:rsidR="00F05CB5" w:rsidRDefault="00F05CB5" w:rsidP="0018369B">
      <w:pPr>
        <w:pStyle w:val="ListParagraph"/>
        <w:numPr>
          <w:ilvl w:val="0"/>
          <w:numId w:val="6"/>
        </w:numPr>
        <w:rPr>
          <w:rtl/>
        </w:rPr>
      </w:pPr>
      <w:r>
        <w:rPr>
          <w:rtl/>
        </w:rPr>
        <w:t>در پوشه ز</w:t>
      </w:r>
      <w:r>
        <w:rPr>
          <w:rFonts w:hint="cs"/>
          <w:rtl/>
        </w:rPr>
        <w:t>یر</w:t>
      </w:r>
      <w:r>
        <w:rPr>
          <w:rtl/>
        </w:rPr>
        <w:t xml:space="preserve"> فا</w:t>
      </w:r>
      <w:r>
        <w:rPr>
          <w:rFonts w:hint="cs"/>
          <w:rtl/>
        </w:rPr>
        <w:t>یل</w:t>
      </w:r>
      <w:r>
        <w:rPr>
          <w:rtl/>
        </w:rPr>
        <w:t xml:space="preserve"> </w:t>
      </w:r>
      <w:r>
        <w:t>libPortability.dll</w:t>
      </w:r>
      <w:r>
        <w:rPr>
          <w:rtl/>
        </w:rPr>
        <w:t xml:space="preserve"> را پ</w:t>
      </w:r>
      <w:r>
        <w:rPr>
          <w:rFonts w:hint="cs"/>
          <w:rtl/>
        </w:rPr>
        <w:t>یدا</w:t>
      </w:r>
      <w:r>
        <w:rPr>
          <w:rtl/>
        </w:rPr>
        <w:t xml:space="preserve"> کن</w:t>
      </w:r>
      <w:r>
        <w:rPr>
          <w:rFonts w:hint="cs"/>
          <w:rtl/>
        </w:rPr>
        <w:t>ید</w:t>
      </w:r>
      <w:r>
        <w:rPr>
          <w:rtl/>
        </w:rPr>
        <w:t xml:space="preserve"> و نام آنرا به </w:t>
      </w:r>
      <w:r>
        <w:t>libPortability.dll.orig</w:t>
      </w:r>
      <w:r>
        <w:rPr>
          <w:rtl/>
        </w:rPr>
        <w:t xml:space="preserve"> تغ</w:t>
      </w:r>
      <w:r>
        <w:rPr>
          <w:rFonts w:hint="cs"/>
          <w:rtl/>
        </w:rPr>
        <w:t>ییر</w:t>
      </w:r>
      <w:r>
        <w:rPr>
          <w:rtl/>
        </w:rPr>
        <w:t xml:space="preserve"> ده</w:t>
      </w:r>
      <w:r>
        <w:rPr>
          <w:rFonts w:hint="cs"/>
          <w:rtl/>
        </w:rPr>
        <w:t>ید</w:t>
      </w:r>
      <w:r>
        <w:rPr>
          <w:rtl/>
        </w:rPr>
        <w:t>.</w:t>
      </w:r>
    </w:p>
    <w:p w:rsidR="00F05CB5" w:rsidRPr="00637EBA" w:rsidRDefault="00F05CB5">
      <w:pPr>
        <w:bidi w:val="0"/>
        <w:rPr>
          <w:rtl/>
        </w:rPr>
      </w:pPr>
      <w:r w:rsidRPr="00637EBA">
        <w:rPr>
          <w:highlight w:val="lightGray"/>
        </w:rPr>
        <w:t>C:\Xilinx\14.7\ISE_DS\common\lib\nt64</w:t>
      </w:r>
    </w:p>
    <w:p w:rsidR="00F05CB5" w:rsidRDefault="00F05CB5" w:rsidP="0018369B">
      <w:pPr>
        <w:pStyle w:val="ListParagraph"/>
        <w:numPr>
          <w:ilvl w:val="0"/>
          <w:numId w:val="6"/>
        </w:numPr>
      </w:pPr>
      <w:r>
        <w:rPr>
          <w:rtl/>
        </w:rPr>
        <w:t>نام فا</w:t>
      </w:r>
      <w:r>
        <w:rPr>
          <w:rFonts w:hint="cs"/>
          <w:rtl/>
        </w:rPr>
        <w:t>یل</w:t>
      </w:r>
      <w:r>
        <w:rPr>
          <w:rtl/>
        </w:rPr>
        <w:t xml:space="preserve"> </w:t>
      </w:r>
      <w:r>
        <w:t>libPortabilityNOSH.dll</w:t>
      </w:r>
      <w:r>
        <w:rPr>
          <w:rtl/>
        </w:rPr>
        <w:t xml:space="preserve"> را به </w:t>
      </w:r>
      <w:r>
        <w:t>libPortability.dll</w:t>
      </w:r>
      <w:r>
        <w:rPr>
          <w:rtl/>
        </w:rPr>
        <w:t xml:space="preserve"> تغ</w:t>
      </w:r>
      <w:r>
        <w:rPr>
          <w:rFonts w:hint="cs"/>
          <w:rtl/>
        </w:rPr>
        <w:t>ییر</w:t>
      </w:r>
      <w:r>
        <w:rPr>
          <w:rtl/>
        </w:rPr>
        <w:t xml:space="preserve"> ده</w:t>
      </w:r>
      <w:r>
        <w:rPr>
          <w:rFonts w:hint="cs"/>
          <w:rtl/>
        </w:rPr>
        <w:t>ید</w:t>
      </w:r>
      <w:r>
        <w:rPr>
          <w:rtl/>
        </w:rPr>
        <w:t>.</w:t>
      </w:r>
    </w:p>
    <w:p w:rsidR="00F05CB5" w:rsidRDefault="00F05CB5" w:rsidP="0018369B">
      <w:pPr>
        <w:rPr>
          <w:rtl/>
        </w:rPr>
      </w:pPr>
      <w:r>
        <w:rPr>
          <w:rFonts w:hint="cs"/>
          <w:rtl/>
        </w:rPr>
        <w:t>پس</w:t>
      </w:r>
      <w:r>
        <w:rPr>
          <w:rtl/>
        </w:rPr>
        <w:t xml:space="preserve"> از ط</w:t>
      </w:r>
      <w:r>
        <w:rPr>
          <w:rFonts w:hint="cs"/>
          <w:rtl/>
        </w:rPr>
        <w:t>ی</w:t>
      </w:r>
      <w:r>
        <w:rPr>
          <w:rtl/>
        </w:rPr>
        <w:t xml:space="preserve"> ا</w:t>
      </w:r>
      <w:r>
        <w:rPr>
          <w:rFonts w:hint="cs"/>
          <w:rtl/>
        </w:rPr>
        <w:t>ین</w:t>
      </w:r>
      <w:r>
        <w:rPr>
          <w:rtl/>
        </w:rPr>
        <w:t xml:space="preserve"> مراحل، نرم افزارها</w:t>
      </w:r>
      <w:r>
        <w:rPr>
          <w:rFonts w:hint="cs"/>
          <w:rtl/>
        </w:rPr>
        <w:t>ی</w:t>
      </w:r>
      <w:r>
        <w:rPr>
          <w:rtl/>
        </w:rPr>
        <w:t xml:space="preserve"> </w:t>
      </w:r>
      <w:r>
        <w:t>Project Navigator</w:t>
      </w:r>
      <w:r>
        <w:rPr>
          <w:rtl/>
        </w:rPr>
        <w:t xml:space="preserve">، </w:t>
      </w:r>
      <w:r>
        <w:t>iMPACT</w:t>
      </w:r>
      <w:r>
        <w:rPr>
          <w:rtl/>
        </w:rPr>
        <w:t xml:space="preserve"> و </w:t>
      </w:r>
      <w:r>
        <w:t>License Manager</w:t>
      </w:r>
      <w:r>
        <w:rPr>
          <w:rtl/>
        </w:rPr>
        <w:t xml:space="preserve"> قابل استفاده هستند. اما برا</w:t>
      </w:r>
      <w:r>
        <w:rPr>
          <w:rFonts w:hint="cs"/>
          <w:rtl/>
        </w:rPr>
        <w:t>ی</w:t>
      </w:r>
      <w:r>
        <w:rPr>
          <w:rtl/>
        </w:rPr>
        <w:t xml:space="preserve"> استفاده از </w:t>
      </w:r>
      <w:r>
        <w:t>PlanAhead</w:t>
      </w:r>
      <w:r>
        <w:rPr>
          <w:rtl/>
        </w:rPr>
        <w:t xml:space="preserve"> لازم است کارها</w:t>
      </w:r>
      <w:r>
        <w:rPr>
          <w:rFonts w:hint="cs"/>
          <w:rtl/>
        </w:rPr>
        <w:t>ی</w:t>
      </w:r>
      <w:r>
        <w:rPr>
          <w:rtl/>
        </w:rPr>
        <w:t xml:space="preserve"> ز</w:t>
      </w:r>
      <w:r>
        <w:rPr>
          <w:rFonts w:hint="cs"/>
          <w:rtl/>
        </w:rPr>
        <w:t>یر</w:t>
      </w:r>
      <w:r>
        <w:rPr>
          <w:rtl/>
        </w:rPr>
        <w:t xml:space="preserve"> ن</w:t>
      </w:r>
      <w:r>
        <w:rPr>
          <w:rFonts w:hint="cs"/>
          <w:rtl/>
        </w:rPr>
        <w:t>یز</w:t>
      </w:r>
      <w:r>
        <w:rPr>
          <w:rtl/>
        </w:rPr>
        <w:t xml:space="preserve"> انجام گ</w:t>
      </w:r>
      <w:r>
        <w:rPr>
          <w:rFonts w:hint="cs"/>
          <w:rtl/>
        </w:rPr>
        <w:t>یرد</w:t>
      </w:r>
      <w:r>
        <w:rPr>
          <w:rtl/>
        </w:rPr>
        <w:t>:</w:t>
      </w:r>
    </w:p>
    <w:p w:rsidR="00F05CB5" w:rsidRDefault="00F05CB5" w:rsidP="0018369B">
      <w:pPr>
        <w:pStyle w:val="ListParagraph"/>
        <w:numPr>
          <w:ilvl w:val="0"/>
          <w:numId w:val="8"/>
        </w:numPr>
        <w:rPr>
          <w:rtl/>
        </w:rPr>
      </w:pPr>
      <w:r>
        <w:rPr>
          <w:rtl/>
        </w:rPr>
        <w:t>در پوشه ز</w:t>
      </w:r>
      <w:r>
        <w:rPr>
          <w:rFonts w:hint="cs"/>
          <w:rtl/>
        </w:rPr>
        <w:t>یر</w:t>
      </w:r>
      <w:r>
        <w:rPr>
          <w:rtl/>
        </w:rPr>
        <w:t xml:space="preserve"> فا</w:t>
      </w:r>
      <w:r>
        <w:rPr>
          <w:rFonts w:hint="cs"/>
          <w:rtl/>
        </w:rPr>
        <w:t>یل</w:t>
      </w:r>
      <w:r>
        <w:rPr>
          <w:rtl/>
        </w:rPr>
        <w:t xml:space="preserve"> </w:t>
      </w:r>
      <w:r>
        <w:t>rdiArgs.bat</w:t>
      </w:r>
      <w:r>
        <w:rPr>
          <w:rtl/>
        </w:rPr>
        <w:t xml:space="preserve"> را پ</w:t>
      </w:r>
      <w:r>
        <w:rPr>
          <w:rFonts w:hint="cs"/>
          <w:rtl/>
        </w:rPr>
        <w:t>یدا</w:t>
      </w:r>
      <w:r>
        <w:rPr>
          <w:rtl/>
        </w:rPr>
        <w:t xml:space="preserve"> کن</w:t>
      </w:r>
      <w:r>
        <w:rPr>
          <w:rFonts w:hint="cs"/>
          <w:rtl/>
        </w:rPr>
        <w:t>ید</w:t>
      </w:r>
      <w:r>
        <w:rPr>
          <w:rtl/>
        </w:rPr>
        <w:t xml:space="preserve"> و نام آن را به </w:t>
      </w:r>
      <w:r>
        <w:t>rdiArgs.bat.orig</w:t>
      </w:r>
      <w:r>
        <w:rPr>
          <w:rtl/>
        </w:rPr>
        <w:t xml:space="preserve"> تغ</w:t>
      </w:r>
      <w:r>
        <w:rPr>
          <w:rFonts w:hint="cs"/>
          <w:rtl/>
        </w:rPr>
        <w:t>ییر</w:t>
      </w:r>
      <w:r>
        <w:rPr>
          <w:rtl/>
        </w:rPr>
        <w:t xml:space="preserve"> ده</w:t>
      </w:r>
      <w:r>
        <w:rPr>
          <w:rFonts w:hint="cs"/>
          <w:rtl/>
        </w:rPr>
        <w:t>ید</w:t>
      </w:r>
      <w:r>
        <w:rPr>
          <w:rtl/>
        </w:rPr>
        <w:t>.</w:t>
      </w:r>
    </w:p>
    <w:p w:rsidR="00F05CB5" w:rsidRDefault="00F05CB5" w:rsidP="0080164D">
      <w:pPr>
        <w:bidi w:val="0"/>
      </w:pPr>
      <w:r>
        <w:t>C:\Xilinx\14.7\ISE_DS\PlanAhead\bin</w:t>
      </w:r>
    </w:p>
    <w:p w:rsidR="00F05CB5" w:rsidDel="00472FDE" w:rsidRDefault="00F05CB5">
      <w:pPr>
        <w:pStyle w:val="ListParagraph"/>
        <w:numPr>
          <w:ilvl w:val="0"/>
          <w:numId w:val="8"/>
        </w:numPr>
        <w:rPr>
          <w:del w:id="2089" w:author="ARC-05" w:date="2015-10-01T15:17:00Z"/>
          <w:rtl/>
        </w:rPr>
        <w:pPrChange w:id="2090" w:author="Windows User" w:date="2015-10-01T16:02:00Z">
          <w:pPr/>
        </w:pPrChange>
      </w:pPr>
    </w:p>
    <w:p w:rsidR="00F05CB5" w:rsidRDefault="00F05CB5">
      <w:pPr>
        <w:pStyle w:val="ListParagraph"/>
        <w:rPr>
          <w:rtl/>
        </w:rPr>
        <w:pPrChange w:id="2091" w:author="Windows User" w:date="2015-10-01T16:02:00Z">
          <w:pPr>
            <w:pStyle w:val="ListParagraph"/>
            <w:numPr>
              <w:numId w:val="8"/>
            </w:numPr>
            <w:ind w:left="1080" w:hanging="720"/>
          </w:pPr>
        </w:pPrChange>
      </w:pPr>
      <w:r>
        <w:rPr>
          <w:rtl/>
        </w:rPr>
        <w:t>فا</w:t>
      </w:r>
      <w:r>
        <w:rPr>
          <w:rFonts w:hint="cs"/>
          <w:rtl/>
        </w:rPr>
        <w:t>یل</w:t>
      </w:r>
      <w:r>
        <w:rPr>
          <w:rtl/>
        </w:rPr>
        <w:t xml:space="preserve"> </w:t>
      </w:r>
      <w:r>
        <w:t>rdiArgs.bat</w:t>
      </w:r>
      <w:r>
        <w:rPr>
          <w:rtl/>
        </w:rPr>
        <w:t xml:space="preserve"> را در پوشه ز</w:t>
      </w:r>
      <w:r>
        <w:rPr>
          <w:rFonts w:hint="cs"/>
          <w:rtl/>
        </w:rPr>
        <w:t>یر</w:t>
      </w:r>
      <w:r>
        <w:rPr>
          <w:rtl/>
        </w:rPr>
        <w:t xml:space="preserve"> کپ</w:t>
      </w:r>
      <w:r>
        <w:rPr>
          <w:rFonts w:hint="cs"/>
          <w:rtl/>
        </w:rPr>
        <w:t>ی</w:t>
      </w:r>
      <w:r>
        <w:rPr>
          <w:rtl/>
        </w:rPr>
        <w:t xml:space="preserve"> کن</w:t>
      </w:r>
      <w:r>
        <w:rPr>
          <w:rFonts w:hint="cs"/>
          <w:rtl/>
        </w:rPr>
        <w:t>ید</w:t>
      </w:r>
      <w:r>
        <w:rPr>
          <w:rtl/>
        </w:rPr>
        <w:t>. (ا</w:t>
      </w:r>
      <w:r>
        <w:rPr>
          <w:rFonts w:hint="cs"/>
          <w:rtl/>
        </w:rPr>
        <w:t>ین</w:t>
      </w:r>
      <w:r>
        <w:rPr>
          <w:rtl/>
        </w:rPr>
        <w:t xml:space="preserve"> فا</w:t>
      </w:r>
      <w:r>
        <w:rPr>
          <w:rFonts w:hint="cs"/>
          <w:rtl/>
        </w:rPr>
        <w:t>یل</w:t>
      </w:r>
      <w:r>
        <w:rPr>
          <w:rtl/>
        </w:rPr>
        <w:t xml:space="preserve"> </w:t>
      </w:r>
      <w:del w:id="2092" w:author="Windows User" w:date="2015-09-27T22:11:00Z">
        <w:r w:rsidDel="00E51AA9">
          <w:rPr>
            <w:rtl/>
          </w:rPr>
          <w:delText>در سا</w:delText>
        </w:r>
        <w:r w:rsidDel="00E51AA9">
          <w:rPr>
            <w:rFonts w:hint="cs"/>
            <w:rtl/>
          </w:rPr>
          <w:delText>یت</w:delText>
        </w:r>
        <w:r w:rsidDel="00E51AA9">
          <w:rPr>
            <w:rtl/>
          </w:rPr>
          <w:delText xml:space="preserve"> </w:delText>
        </w:r>
        <w:r w:rsidDel="00E51AA9">
          <w:delText>posedge.ir</w:delText>
        </w:r>
      </w:del>
      <w:ins w:id="2093" w:author="Windows User" w:date="2015-09-27T22:11:00Z">
        <w:r w:rsidR="00E51AA9">
          <w:rPr>
            <w:rFonts w:hint="cs"/>
            <w:rtl/>
          </w:rPr>
          <w:t xml:space="preserve">از </w:t>
        </w:r>
      </w:ins>
      <w:ins w:id="2094" w:author="Windows User" w:date="2015-09-27T22:12:00Z">
        <w:r w:rsidR="00E51AA9">
          <w:rPr>
            <w:rtl/>
          </w:rPr>
          <w:fldChar w:fldCharType="begin"/>
        </w:r>
        <w:r w:rsidR="00E51AA9">
          <w:rPr>
            <w:rtl/>
          </w:rPr>
          <w:instrText xml:space="preserve"> </w:instrText>
        </w:r>
        <w:r w:rsidR="00E51AA9">
          <w:instrText>HYPERLINK</w:instrText>
        </w:r>
        <w:r w:rsidR="00E51AA9">
          <w:rPr>
            <w:rtl/>
          </w:rPr>
          <w:instrText xml:space="preserve"> "</w:instrText>
        </w:r>
        <w:r w:rsidR="00E51AA9">
          <w:instrText>http://www.posedge.ir/upload/win8planaheadfix.zip</w:instrText>
        </w:r>
        <w:r w:rsidR="00E51AA9">
          <w:rPr>
            <w:rtl/>
          </w:rPr>
          <w:instrText xml:space="preserve">" </w:instrText>
        </w:r>
        <w:r w:rsidR="00E51AA9">
          <w:rPr>
            <w:rtl/>
          </w:rPr>
          <w:fldChar w:fldCharType="separate"/>
        </w:r>
        <w:r w:rsidR="00E51AA9" w:rsidRPr="00E51AA9">
          <w:rPr>
            <w:rStyle w:val="Hyperlink"/>
            <w:rFonts w:hint="cs"/>
            <w:rtl/>
          </w:rPr>
          <w:t>اینجا</w:t>
        </w:r>
        <w:r w:rsidR="00E51AA9">
          <w:rPr>
            <w:rtl/>
          </w:rPr>
          <w:fldChar w:fldCharType="end"/>
        </w:r>
      </w:ins>
      <w:r>
        <w:rPr>
          <w:rtl/>
        </w:rPr>
        <w:t xml:space="preserve"> قابل دانلود است.)</w:t>
      </w:r>
    </w:p>
    <w:p w:rsidR="00E51AA9" w:rsidDel="00472FDE" w:rsidRDefault="00F05CB5">
      <w:pPr>
        <w:bidi w:val="0"/>
        <w:rPr>
          <w:ins w:id="2095" w:author="Windows User" w:date="2015-09-27T22:13:00Z"/>
          <w:del w:id="2096" w:author="ARC-05" w:date="2015-10-01T15:17:00Z"/>
        </w:rPr>
      </w:pPr>
      <w:r w:rsidRPr="00637EBA">
        <w:rPr>
          <w:highlight w:val="lightGray"/>
        </w:rPr>
        <w:t>C:\Xilinx\14.7\ISE_DS\PlanAhead\bin</w:t>
      </w:r>
    </w:p>
    <w:p w:rsidR="00E51AA9" w:rsidRPr="00E51AA9" w:rsidDel="00472FDE" w:rsidRDefault="00E51AA9">
      <w:pPr>
        <w:bidi w:val="0"/>
        <w:rPr>
          <w:ins w:id="2097" w:author="Windows User" w:date="2015-09-27T22:13:00Z"/>
          <w:del w:id="2098" w:author="ARC-05" w:date="2015-10-01T15:17:00Z"/>
          <w:rFonts w:asciiTheme="minorBidi" w:hAnsiTheme="minorBidi"/>
          <w:rtl/>
          <w:rPrChange w:id="2099" w:author="Windows User" w:date="2015-09-27T22:13:00Z">
            <w:rPr>
              <w:ins w:id="2100" w:author="Windows User" w:date="2015-09-27T22:13:00Z"/>
              <w:del w:id="2101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RPr="00E51AA9" w:rsidDel="00472FDE" w:rsidRDefault="00E51AA9">
      <w:pPr>
        <w:bidi w:val="0"/>
        <w:rPr>
          <w:ins w:id="2102" w:author="Windows User" w:date="2015-09-27T22:13:00Z"/>
          <w:del w:id="2103" w:author="ARC-05" w:date="2015-10-01T15:17:00Z"/>
          <w:rFonts w:asciiTheme="minorBidi" w:hAnsiTheme="minorBidi"/>
          <w:rtl/>
          <w:rPrChange w:id="2104" w:author="Windows User" w:date="2015-09-27T22:13:00Z">
            <w:rPr>
              <w:ins w:id="2105" w:author="Windows User" w:date="2015-09-27T22:13:00Z"/>
              <w:del w:id="2106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RPr="00E51AA9" w:rsidDel="00472FDE" w:rsidRDefault="00E51AA9">
      <w:pPr>
        <w:bidi w:val="0"/>
        <w:rPr>
          <w:ins w:id="2107" w:author="Windows User" w:date="2015-09-27T22:13:00Z"/>
          <w:del w:id="2108" w:author="ARC-05" w:date="2015-10-01T15:17:00Z"/>
          <w:rFonts w:asciiTheme="minorBidi" w:hAnsiTheme="minorBidi"/>
          <w:rtl/>
          <w:rPrChange w:id="2109" w:author="Windows User" w:date="2015-09-27T22:13:00Z">
            <w:rPr>
              <w:ins w:id="2110" w:author="Windows User" w:date="2015-09-27T22:13:00Z"/>
              <w:del w:id="2111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RPr="00E51AA9" w:rsidDel="00472FDE" w:rsidRDefault="00E51AA9">
      <w:pPr>
        <w:bidi w:val="0"/>
        <w:rPr>
          <w:ins w:id="2112" w:author="Windows User" w:date="2015-09-27T22:13:00Z"/>
          <w:del w:id="2113" w:author="ARC-05" w:date="2015-10-01T15:17:00Z"/>
          <w:rFonts w:asciiTheme="minorBidi" w:hAnsiTheme="minorBidi"/>
          <w:rtl/>
          <w:rPrChange w:id="2114" w:author="Windows User" w:date="2015-09-27T22:13:00Z">
            <w:rPr>
              <w:ins w:id="2115" w:author="Windows User" w:date="2015-09-27T22:13:00Z"/>
              <w:del w:id="2116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RPr="00E51AA9" w:rsidDel="00472FDE" w:rsidRDefault="00E51AA9">
      <w:pPr>
        <w:bidi w:val="0"/>
        <w:rPr>
          <w:ins w:id="2117" w:author="Windows User" w:date="2015-09-27T22:13:00Z"/>
          <w:del w:id="2118" w:author="ARC-05" w:date="2015-10-01T15:17:00Z"/>
          <w:rFonts w:asciiTheme="minorBidi" w:hAnsiTheme="minorBidi"/>
          <w:rtl/>
          <w:rPrChange w:id="2119" w:author="Windows User" w:date="2015-09-27T22:13:00Z">
            <w:rPr>
              <w:ins w:id="2120" w:author="Windows User" w:date="2015-09-27T22:13:00Z"/>
              <w:del w:id="2121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RPr="00E51AA9" w:rsidDel="00472FDE" w:rsidRDefault="00E51AA9">
      <w:pPr>
        <w:bidi w:val="0"/>
        <w:rPr>
          <w:ins w:id="2122" w:author="Windows User" w:date="2015-09-27T22:13:00Z"/>
          <w:del w:id="2123" w:author="ARC-05" w:date="2015-10-01T15:17:00Z"/>
          <w:rFonts w:asciiTheme="minorBidi" w:hAnsiTheme="minorBidi"/>
          <w:rtl/>
          <w:rPrChange w:id="2124" w:author="Windows User" w:date="2015-09-27T22:13:00Z">
            <w:rPr>
              <w:ins w:id="2125" w:author="Windows User" w:date="2015-09-27T22:13:00Z"/>
              <w:del w:id="2126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RPr="00E51AA9" w:rsidDel="00472FDE" w:rsidRDefault="00E51AA9">
      <w:pPr>
        <w:bidi w:val="0"/>
        <w:rPr>
          <w:ins w:id="2127" w:author="Windows User" w:date="2015-09-27T22:13:00Z"/>
          <w:del w:id="2128" w:author="ARC-05" w:date="2015-10-01T15:17:00Z"/>
          <w:rFonts w:asciiTheme="minorBidi" w:hAnsiTheme="minorBidi"/>
          <w:rtl/>
          <w:rPrChange w:id="2129" w:author="Windows User" w:date="2015-09-27T22:13:00Z">
            <w:rPr>
              <w:ins w:id="2130" w:author="Windows User" w:date="2015-09-27T22:13:00Z"/>
              <w:del w:id="2131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RPr="00E51AA9" w:rsidDel="00472FDE" w:rsidRDefault="00E51AA9">
      <w:pPr>
        <w:bidi w:val="0"/>
        <w:rPr>
          <w:ins w:id="2132" w:author="Windows User" w:date="2015-09-27T22:13:00Z"/>
          <w:del w:id="2133" w:author="ARC-05" w:date="2015-10-01T15:17:00Z"/>
          <w:rFonts w:asciiTheme="minorBidi" w:hAnsiTheme="minorBidi"/>
          <w:rtl/>
          <w:rPrChange w:id="2134" w:author="Windows User" w:date="2015-09-27T22:13:00Z">
            <w:rPr>
              <w:ins w:id="2135" w:author="Windows User" w:date="2015-09-27T22:13:00Z"/>
              <w:del w:id="2136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RPr="00E51AA9" w:rsidDel="00472FDE" w:rsidRDefault="00E51AA9">
      <w:pPr>
        <w:bidi w:val="0"/>
        <w:rPr>
          <w:ins w:id="2137" w:author="Windows User" w:date="2015-09-27T22:13:00Z"/>
          <w:del w:id="2138" w:author="ARC-05" w:date="2015-10-01T15:17:00Z"/>
          <w:rFonts w:asciiTheme="minorBidi" w:hAnsiTheme="minorBidi"/>
          <w:rtl/>
          <w:rPrChange w:id="2139" w:author="Windows User" w:date="2015-09-27T22:13:00Z">
            <w:rPr>
              <w:ins w:id="2140" w:author="Windows User" w:date="2015-09-27T22:13:00Z"/>
              <w:del w:id="2141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RPr="00E51AA9" w:rsidDel="00472FDE" w:rsidRDefault="00E51AA9">
      <w:pPr>
        <w:bidi w:val="0"/>
        <w:rPr>
          <w:ins w:id="2142" w:author="Windows User" w:date="2015-09-27T22:13:00Z"/>
          <w:del w:id="2143" w:author="ARC-05" w:date="2015-10-01T15:17:00Z"/>
          <w:rFonts w:asciiTheme="minorBidi" w:hAnsiTheme="minorBidi"/>
          <w:rtl/>
          <w:rPrChange w:id="2144" w:author="Windows User" w:date="2015-09-27T22:13:00Z">
            <w:rPr>
              <w:ins w:id="2145" w:author="Windows User" w:date="2015-09-27T22:13:00Z"/>
              <w:del w:id="2146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RPr="00E51AA9" w:rsidDel="00472FDE" w:rsidRDefault="00E51AA9">
      <w:pPr>
        <w:bidi w:val="0"/>
        <w:rPr>
          <w:ins w:id="2147" w:author="Windows User" w:date="2015-09-27T22:13:00Z"/>
          <w:del w:id="2148" w:author="ARC-05" w:date="2015-10-01T15:17:00Z"/>
          <w:rFonts w:asciiTheme="minorBidi" w:hAnsiTheme="minorBidi"/>
          <w:rtl/>
          <w:rPrChange w:id="2149" w:author="Windows User" w:date="2015-09-27T22:13:00Z">
            <w:rPr>
              <w:ins w:id="2150" w:author="Windows User" w:date="2015-09-27T22:13:00Z"/>
              <w:del w:id="2151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RPr="00E51AA9" w:rsidDel="00472FDE" w:rsidRDefault="00E51AA9">
      <w:pPr>
        <w:bidi w:val="0"/>
        <w:rPr>
          <w:ins w:id="2152" w:author="Windows User" w:date="2015-09-27T22:13:00Z"/>
          <w:del w:id="2153" w:author="ARC-05" w:date="2015-10-01T15:17:00Z"/>
          <w:rFonts w:asciiTheme="minorBidi" w:hAnsiTheme="minorBidi"/>
          <w:rtl/>
          <w:rPrChange w:id="2154" w:author="Windows User" w:date="2015-09-27T22:13:00Z">
            <w:rPr>
              <w:ins w:id="2155" w:author="Windows User" w:date="2015-09-27T22:13:00Z"/>
              <w:del w:id="2156" w:author="ARC-05" w:date="2015-10-01T15:17:00Z"/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p w:rsidR="00E51AA9" w:rsidDel="00472FDE" w:rsidRDefault="00E51AA9">
      <w:pPr>
        <w:bidi w:val="0"/>
        <w:rPr>
          <w:ins w:id="2157" w:author="Windows User" w:date="2015-09-27T22:13:00Z"/>
          <w:del w:id="2158" w:author="ARC-05" w:date="2015-10-01T15:17:00Z"/>
          <w:rtl/>
        </w:rPr>
      </w:pPr>
    </w:p>
    <w:p w:rsidR="00E51AA9" w:rsidDel="00472FDE" w:rsidRDefault="00E51AA9">
      <w:pPr>
        <w:bidi w:val="0"/>
        <w:rPr>
          <w:ins w:id="2159" w:author="Windows User" w:date="2015-09-27T22:14:00Z"/>
          <w:del w:id="2160" w:author="ARC-05" w:date="2015-10-01T15:17:00Z"/>
          <w:rtl/>
        </w:rPr>
      </w:pPr>
    </w:p>
    <w:p w:rsidR="00E51AA9" w:rsidRPr="00E51AA9" w:rsidDel="00472FDE" w:rsidRDefault="00E51AA9">
      <w:pPr>
        <w:bidi w:val="0"/>
        <w:rPr>
          <w:ins w:id="2161" w:author="Windows User" w:date="2015-09-27T22:14:00Z"/>
          <w:del w:id="2162" w:author="ARC-05" w:date="2015-10-01T15:17:00Z"/>
          <w:rtl/>
        </w:rPr>
      </w:pPr>
    </w:p>
    <w:p w:rsidR="00E51AA9" w:rsidRPr="00E51AA9" w:rsidDel="00472FDE" w:rsidRDefault="00E51AA9">
      <w:pPr>
        <w:bidi w:val="0"/>
        <w:rPr>
          <w:ins w:id="2163" w:author="Windows User" w:date="2015-09-27T22:14:00Z"/>
          <w:del w:id="2164" w:author="ARC-05" w:date="2015-10-01T15:17:00Z"/>
          <w:rtl/>
        </w:rPr>
      </w:pPr>
    </w:p>
    <w:p w:rsidR="00E51AA9" w:rsidRPr="00E51AA9" w:rsidDel="00472FDE" w:rsidRDefault="00E51AA9">
      <w:pPr>
        <w:bidi w:val="0"/>
        <w:rPr>
          <w:ins w:id="2165" w:author="Windows User" w:date="2015-09-27T22:14:00Z"/>
          <w:del w:id="2166" w:author="ARC-05" w:date="2015-10-01T15:17:00Z"/>
          <w:rtl/>
        </w:rPr>
      </w:pPr>
    </w:p>
    <w:p w:rsidR="00E51AA9" w:rsidRPr="00E51AA9" w:rsidDel="00472FDE" w:rsidRDefault="00E51AA9">
      <w:pPr>
        <w:bidi w:val="0"/>
        <w:rPr>
          <w:ins w:id="2167" w:author="Windows User" w:date="2015-09-27T22:14:00Z"/>
          <w:del w:id="2168" w:author="ARC-05" w:date="2015-10-01T15:17:00Z"/>
          <w:rtl/>
        </w:rPr>
      </w:pPr>
    </w:p>
    <w:p w:rsidR="00E51AA9" w:rsidRPr="00E51AA9" w:rsidDel="00472FDE" w:rsidRDefault="00E51AA9">
      <w:pPr>
        <w:bidi w:val="0"/>
        <w:rPr>
          <w:ins w:id="2169" w:author="Windows User" w:date="2015-09-27T22:14:00Z"/>
          <w:del w:id="2170" w:author="ARC-05" w:date="2015-10-01T15:17:00Z"/>
          <w:rtl/>
        </w:rPr>
      </w:pPr>
    </w:p>
    <w:p w:rsidR="00E51AA9" w:rsidRPr="00E51AA9" w:rsidDel="00472FDE" w:rsidRDefault="00E51AA9">
      <w:pPr>
        <w:bidi w:val="0"/>
        <w:rPr>
          <w:ins w:id="2171" w:author="Windows User" w:date="2015-09-27T22:14:00Z"/>
          <w:del w:id="2172" w:author="ARC-05" w:date="2015-10-01T15:17:00Z"/>
          <w:rtl/>
        </w:rPr>
      </w:pPr>
    </w:p>
    <w:p w:rsidR="00E51AA9" w:rsidRPr="00E51AA9" w:rsidDel="00472FDE" w:rsidRDefault="00E51AA9">
      <w:pPr>
        <w:bidi w:val="0"/>
        <w:rPr>
          <w:ins w:id="2173" w:author="Windows User" w:date="2015-09-27T22:14:00Z"/>
          <w:del w:id="2174" w:author="ARC-05" w:date="2015-10-01T15:17:00Z"/>
          <w:rtl/>
        </w:rPr>
      </w:pPr>
    </w:p>
    <w:p w:rsidR="00E51AA9" w:rsidDel="00472FDE" w:rsidRDefault="00E51AA9">
      <w:pPr>
        <w:bidi w:val="0"/>
        <w:rPr>
          <w:ins w:id="2175" w:author="Windows User" w:date="2015-09-27T22:14:00Z"/>
          <w:del w:id="2176" w:author="ARC-05" w:date="2015-10-01T15:17:00Z"/>
          <w:rtl/>
        </w:rPr>
      </w:pPr>
    </w:p>
    <w:p w:rsidR="00915E36" w:rsidRPr="00E51AA9" w:rsidRDefault="00915E36">
      <w:pPr>
        <w:bidi w:val="0"/>
        <w:rPr>
          <w:rFonts w:asciiTheme="minorBidi" w:hAnsiTheme="minorBidi"/>
          <w:rtl/>
          <w:rPrChange w:id="2177" w:author="Windows User" w:date="2015-09-27T22:14:00Z">
            <w:rPr>
              <w:rFonts w:ascii="Courier New" w:hAnsi="Courier New" w:cs="Courier New"/>
              <w:b/>
              <w:bCs/>
              <w:szCs w:val="28"/>
              <w:rtl/>
            </w:rPr>
          </w:rPrChange>
        </w:rPr>
      </w:pPr>
    </w:p>
    <w:sectPr w:rsidR="00915E36" w:rsidRPr="00E51AA9" w:rsidSect="005B6903">
      <w:headerReference w:type="default" r:id="rId87"/>
      <w:footerReference w:type="default" r:id="rId88"/>
      <w:pgSz w:w="11907" w:h="16839" w:code="9"/>
      <w:pgMar w:top="1440" w:right="1440" w:bottom="1440" w:left="1440" w:header="720" w:footer="720" w:gutter="0"/>
      <w:cols w:space="720"/>
      <w:titlePg/>
      <w:docGrid w:linePitch="381"/>
      <w:sectPrChange w:id="2290" w:author="Windows User" w:date="2015-10-08T01:18:00Z">
        <w:sectPr w:rsidR="00915E36" w:rsidRPr="00E51AA9" w:rsidSect="005B6903">
          <w:pgSz w:w="12240" w:h="15840" w:code="0"/>
          <w:pgMar w:top="1440" w:right="1440" w:bottom="1440" w:left="1440" w:header="720" w:footer="720" w:gutter="0"/>
        </w:sectPr>
      </w:sectPrChange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510BA" w:rsidRDefault="00A510BA" w:rsidP="00282B4E">
      <w:r>
        <w:separator/>
      </w:r>
    </w:p>
  </w:endnote>
  <w:endnote w:type="continuationSeparator" w:id="0">
    <w:p w:rsidR="00A510BA" w:rsidRDefault="00A510BA" w:rsidP="00282B4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B Titr">
    <w:panose1 w:val="00000700000000000000"/>
    <w:charset w:val="B2"/>
    <w:family w:val="auto"/>
    <w:pitch w:val="variable"/>
    <w:sig w:usb0="00002001" w:usb1="80000000" w:usb2="00000008" w:usb3="00000000" w:csb0="00000040" w:csb1="00000000"/>
  </w:font>
  <w:font w:name="Calibri Light">
    <w:panose1 w:val="020F0302020204030204"/>
    <w:charset w:val="00"/>
    <w:family w:val="swiss"/>
    <w:pitch w:val="variable"/>
    <w:sig w:usb0="20000287" w:usb1="4000207B" w:usb2="00000000" w:usb3="00000000" w:csb0="0000019F" w:csb1="00000000"/>
  </w:font>
  <w:font w:name="B Yeka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ustomXmlInsRangeStart w:id="2204" w:author="Windows User" w:date="2015-10-01T15:47:00Z"/>
  <w:sdt>
    <w:sdtPr>
      <w:rPr>
        <w:rtl/>
      </w:rPr>
      <w:id w:val="-784276033"/>
      <w:docPartObj>
        <w:docPartGallery w:val="Page Numbers (Bottom of Page)"/>
        <w:docPartUnique/>
      </w:docPartObj>
    </w:sdtPr>
    <w:sdtEndPr>
      <w:rPr>
        <w:noProof/>
      </w:rPr>
    </w:sdtEndPr>
    <w:sdtContent>
      <w:customXmlInsRangeEnd w:id="2204"/>
      <w:p w:rsidR="008368A5" w:rsidRDefault="006C12D4">
        <w:pPr>
          <w:pStyle w:val="Footer"/>
          <w:rPr>
            <w:ins w:id="2205" w:author="Windows User" w:date="2015-10-01T15:47:00Z"/>
          </w:rPr>
          <w:pPrChange w:id="2206" w:author="Windows User" w:date="2015-10-01T16:02:00Z">
            <w:pPr>
              <w:pStyle w:val="Footer"/>
              <w:jc w:val="right"/>
            </w:pPr>
          </w:pPrChange>
        </w:pPr>
        <w:ins w:id="2207" w:author="Windows User" w:date="2015-10-01T15:57:00Z">
          <w:r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706368" behindDoc="0" locked="0" layoutInCell="1" allowOverlap="1" wp14:anchorId="1346EC46" wp14:editId="22E2EFC1">
                    <wp:simplePos x="0" y="0"/>
                    <wp:positionH relativeFrom="column">
                      <wp:posOffset>3912870</wp:posOffset>
                    </wp:positionH>
                    <wp:positionV relativeFrom="paragraph">
                      <wp:posOffset>22637</wp:posOffset>
                    </wp:positionV>
                    <wp:extent cx="2061210" cy="421574"/>
                    <wp:effectExtent l="0" t="0" r="0" b="0"/>
                    <wp:wrapNone/>
                    <wp:docPr id="69" name="Text Box 69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2061210" cy="421574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368A5" w:rsidRPr="00D46CBF" w:rsidRDefault="008368A5" w:rsidP="0080164D">
                                <w:pPr>
                                  <w:spacing w:after="0"/>
                                  <w:rPr>
                                    <w:ins w:id="2208" w:author="Windows User" w:date="2015-10-01T15:59:00Z"/>
                                    <w:rFonts w:asciiTheme="minorBidi" w:hAnsiTheme="minorBidi"/>
                                    <w:b/>
                                    <w:bCs/>
                                    <w:sz w:val="18"/>
                                    <w:szCs w:val="18"/>
                                    <w:rtl/>
                                    <w:rPrChange w:id="2209" w:author="Windows User" w:date="2015-10-01T16:21:00Z">
                                      <w:rPr>
                                        <w:ins w:id="2210" w:author="Windows User" w:date="2015-10-01T15:59:00Z"/>
                                        <w:rtl/>
                                      </w:rPr>
                                    </w:rPrChange>
                                  </w:rPr>
                                </w:pPr>
                                <w:ins w:id="2211" w:author="Windows User" w:date="2015-10-01T15:57:00Z">
                                  <w:r w:rsidRPr="00D46CBF">
                                    <w:rPr>
                                      <w:rFonts w:hint="cs"/>
                                      <w:b/>
                                      <w:bCs/>
                                      <w:sz w:val="18"/>
                                      <w:szCs w:val="18"/>
                                      <w:rtl/>
                                      <w:rPrChange w:id="2212" w:author="Windows User" w:date="2015-10-01T16:21:00Z">
                                        <w:rPr>
                                          <w:rFonts w:hint="cs"/>
                                          <w:rtl/>
                                        </w:rPr>
                                      </w:rPrChange>
                                    </w:rPr>
                                    <w:t>راهنمای</w:t>
                                  </w:r>
                                  <w:r w:rsidRPr="00D46CBF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rtl/>
                                      <w:rPrChange w:id="2213" w:author="Windows User" w:date="2015-10-01T16:21:00Z">
                                        <w:rPr>
                                          <w:rtl/>
                                        </w:rPr>
                                      </w:rPrChange>
                                    </w:rPr>
                                    <w:t xml:space="preserve"> </w:t>
                                  </w:r>
                                  <w:r w:rsidRPr="00D46CBF">
                                    <w:rPr>
                                      <w:rFonts w:hint="cs"/>
                                      <w:b/>
                                      <w:bCs/>
                                      <w:sz w:val="18"/>
                                      <w:szCs w:val="18"/>
                                      <w:rtl/>
                                      <w:rPrChange w:id="2214" w:author="Windows User" w:date="2015-10-01T16:21:00Z">
                                        <w:rPr>
                                          <w:rFonts w:hint="cs"/>
                                          <w:rtl/>
                                        </w:rPr>
                                      </w:rPrChange>
                                    </w:rPr>
                                    <w:t>کاربر</w:t>
                                  </w:r>
                                  <w:r w:rsidRPr="00D46CBF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rtl/>
                                      <w:rPrChange w:id="2215" w:author="Windows User" w:date="2015-10-01T16:21:00Z">
                                        <w:rPr>
                                          <w:rtl/>
                                        </w:rPr>
                                      </w:rPrChange>
                                    </w:rPr>
                                    <w:t xml:space="preserve"> </w:t>
                                  </w:r>
                                  <w:r w:rsidRPr="00D46CBF">
                                    <w:rPr>
                                      <w:rFonts w:hint="cs"/>
                                      <w:b/>
                                      <w:bCs/>
                                      <w:sz w:val="18"/>
                                      <w:szCs w:val="18"/>
                                      <w:rtl/>
                                      <w:rPrChange w:id="2216" w:author="Windows User" w:date="2015-10-01T16:21:00Z">
                                        <w:rPr>
                                          <w:rFonts w:hint="cs"/>
                                          <w:rtl/>
                                        </w:rPr>
                                      </w:rPrChange>
                                    </w:rPr>
                                    <w:t>بورد</w:t>
                                  </w:r>
                                  <w:r w:rsidRPr="00D46CBF">
                                    <w:rPr>
                                      <w:b/>
                                      <w:bCs/>
                                      <w:sz w:val="18"/>
                                      <w:szCs w:val="18"/>
                                      <w:rtl/>
                                      <w:rPrChange w:id="2217" w:author="Windows User" w:date="2015-10-01T16:21:00Z">
                                        <w:rPr>
                                          <w:rtl/>
                                        </w:rPr>
                                      </w:rPrChange>
                                    </w:rPr>
                                    <w:t xml:space="preserve"> </w:t>
                                  </w:r>
                                  <w:r w:rsidRPr="00C7370B">
                                    <w:rPr>
                                      <w:rFonts w:hint="cs"/>
                                      <w:b/>
                                      <w:bCs/>
                                      <w:sz w:val="18"/>
                                      <w:szCs w:val="18"/>
                                      <w:rtl/>
                                    </w:rPr>
                                    <w:t>پا</w:t>
                                  </w:r>
                                </w:ins>
                                <w:ins w:id="2218" w:author="Windows User" w:date="2015-10-07T23:12:00Z">
                                  <w:r>
                                    <w:rPr>
                                      <w:rFonts w:hint="cs"/>
                                      <w:b/>
                                      <w:bCs/>
                                      <w:sz w:val="18"/>
                                      <w:szCs w:val="18"/>
                                      <w:rtl/>
                                    </w:rPr>
                                    <w:t>زج یک</w:t>
                                  </w:r>
                                </w:ins>
                              </w:p>
                              <w:p w:rsidR="008368A5" w:rsidRPr="00D46CBF" w:rsidRDefault="008368A5" w:rsidP="0080164D">
                                <w:pPr>
                                  <w:spacing w:after="0"/>
                                  <w:rPr>
                                    <w:ins w:id="2219" w:author="Windows User" w:date="2015-10-01T15:59:00Z"/>
                                    <w:rFonts w:asciiTheme="minorBidi" w:hAnsiTheme="minorBidi"/>
                                    <w:sz w:val="18"/>
                                    <w:szCs w:val="18"/>
                                    <w:rtl/>
                                    <w:rPrChange w:id="2220" w:author="Windows User" w:date="2015-10-01T16:21:00Z">
                                      <w:rPr>
                                        <w:ins w:id="2221" w:author="Windows User" w:date="2015-10-01T15:59:00Z"/>
                                        <w:b/>
                                        <w:bCs/>
                                        <w:sz w:val="18"/>
                                        <w:szCs w:val="18"/>
                                        <w:rtl/>
                                      </w:rPr>
                                    </w:rPrChange>
                                  </w:rPr>
                                </w:pPr>
                                <w:ins w:id="2222" w:author="Windows User" w:date="2015-10-01T15:59:00Z">
                                  <w:r w:rsidRPr="00D46CBF">
                                    <w:rPr>
                                      <w:rFonts w:hint="cs"/>
                                      <w:sz w:val="18"/>
                                      <w:szCs w:val="18"/>
                                      <w:rtl/>
                                      <w:rPrChange w:id="2223" w:author="Windows User" w:date="2015-10-01T16:21:00Z">
                                        <w:rPr>
                                          <w:rFonts w:hint="cs"/>
                                          <w:b/>
                                          <w:bCs/>
                                          <w:sz w:val="18"/>
                                          <w:szCs w:val="18"/>
                                          <w:rtl/>
                                        </w:rPr>
                                      </w:rPrChange>
                                    </w:rPr>
                                    <w:t>نسخه</w:t>
                                  </w:r>
                                </w:ins>
                                <w:ins w:id="2224" w:author="Windows User" w:date="2015-10-04T12:24:00Z">
                                  <w:r>
                                    <w:rPr>
                                      <w:rFonts w:hint="cs"/>
                                      <w:sz w:val="18"/>
                                      <w:szCs w:val="18"/>
                                      <w:rtl/>
                                    </w:rPr>
                                    <w:t xml:space="preserve"> 1</w:t>
                                  </w:r>
                                </w:ins>
                                <w:ins w:id="2225" w:author="Windows User" w:date="2015-10-07T23:12:00Z">
                                  <w:r>
                                    <w:rPr>
                                      <w:rFonts w:hint="cs"/>
                                      <w:sz w:val="18"/>
                                      <w:szCs w:val="18"/>
                                      <w:rtl/>
                                    </w:rPr>
                                    <w:t>.1</w:t>
                                  </w:r>
                                </w:ins>
                                <w:ins w:id="2226" w:author="Windows User" w:date="2015-10-03T23:53:00Z">
                                  <w:r>
                                    <w:rPr>
                                      <w:rFonts w:hint="cs"/>
                                      <w:sz w:val="18"/>
                                      <w:szCs w:val="18"/>
                                      <w:rtl/>
                                    </w:rPr>
                                    <w:t xml:space="preserve"> </w:t>
                                  </w:r>
                                </w:ins>
                                <w:ins w:id="2227" w:author="Windows User" w:date="2015-10-01T15:59:00Z">
                                  <w:r w:rsidRPr="00D46CBF">
                                    <w:rPr>
                                      <w:sz w:val="18"/>
                                      <w:szCs w:val="18"/>
                                      <w:rtl/>
                                      <w:rPrChange w:id="2228" w:author="Windows User" w:date="2015-10-01T16:21:00Z">
                                        <w:rPr>
                                          <w:b/>
                                          <w:bCs/>
                                          <w:sz w:val="18"/>
                                          <w:szCs w:val="18"/>
                                          <w:rtl/>
                                        </w:rPr>
                                      </w:rPrChange>
                                    </w:rPr>
                                    <w:t>-</w:t>
                                  </w:r>
                                </w:ins>
                                <w:ins w:id="2229" w:author="Windows User" w:date="2015-10-03T23:53:00Z">
                                  <w:r>
                                    <w:rPr>
                                      <w:rFonts w:hint="cs"/>
                                      <w:sz w:val="18"/>
                                      <w:szCs w:val="18"/>
                                      <w:rtl/>
                                    </w:rPr>
                                    <w:t xml:space="preserve"> </w:t>
                                  </w:r>
                                </w:ins>
                                <w:ins w:id="2230" w:author="Windows User" w:date="2015-10-01T15:59:00Z">
                                  <w:r w:rsidRPr="00D46CBF">
                                    <w:rPr>
                                      <w:rFonts w:hint="cs"/>
                                      <w:sz w:val="18"/>
                                      <w:szCs w:val="18"/>
                                      <w:rtl/>
                                      <w:rPrChange w:id="2231" w:author="Windows User" w:date="2015-10-01T16:21:00Z">
                                        <w:rPr>
                                          <w:rFonts w:hint="cs"/>
                                          <w:b/>
                                          <w:bCs/>
                                          <w:sz w:val="18"/>
                                          <w:szCs w:val="18"/>
                                          <w:rtl/>
                                        </w:rPr>
                                      </w:rPrChange>
                                    </w:rPr>
                                    <w:t>پاییز</w:t>
                                  </w:r>
                                  <w:r w:rsidRPr="00D46CBF">
                                    <w:rPr>
                                      <w:sz w:val="18"/>
                                      <w:szCs w:val="18"/>
                                      <w:rtl/>
                                      <w:rPrChange w:id="2232" w:author="Windows User" w:date="2015-10-01T16:21:00Z">
                                        <w:rPr>
                                          <w:b/>
                                          <w:bCs/>
                                          <w:sz w:val="18"/>
                                          <w:szCs w:val="18"/>
                                          <w:rtl/>
                                        </w:rPr>
                                      </w:rPrChange>
                                    </w:rPr>
                                    <w:t xml:space="preserve"> 1394</w:t>
                                  </w:r>
                                </w:ins>
                              </w:p>
                              <w:p w:rsidR="008368A5" w:rsidRDefault="008368A5" w:rsidP="0018369B">
                                <w:pPr>
                                  <w:rPr>
                                    <w:ins w:id="2233" w:author="Windows User" w:date="2015-10-01T15:58:00Z"/>
                                    <w:rtl/>
                                  </w:rPr>
                                </w:pPr>
                              </w:p>
                              <w:p w:rsidR="008368A5" w:rsidRDefault="008368A5" w:rsidP="000B78AC">
                                <w:pPr>
                                  <w:rPr>
                                    <w:ins w:id="2234" w:author="Windows User" w:date="2015-10-01T15:58:00Z"/>
                                    <w:rtl/>
                                  </w:rPr>
                                </w:pPr>
                              </w:p>
                              <w:p w:rsidR="008368A5" w:rsidRPr="00282B4E" w:rsidRDefault="008368A5" w:rsidP="00611C49">
                                <w:pPr>
                                  <w:rPr>
                                    <w:rtl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1346EC46" id="_x0000_t202" coordsize="21600,21600" o:spt="202" path="m,l,21600r21600,l21600,xe">
                    <v:stroke joinstyle="miter"/>
                    <v:path gradientshapeok="t" o:connecttype="rect"/>
                  </v:shapetype>
                  <v:shape id="Text Box 69" o:spid="_x0000_s1076" type="#_x0000_t202" style="position:absolute;left:0;text-align:left;margin-left:308.1pt;margin-top:1.8pt;width:162.3pt;height:33.2pt;z-index:25170636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" fillcolor="white [3201]" stroked="f" strokeweight=".5pt">
                    <v:textbox>
                      <w:txbxContent>
                        <w:p w:rsidR="008368A5" w:rsidRPr="00D46CBF" w:rsidRDefault="008368A5" w:rsidP="0080164D">
                          <w:pPr>
                            <w:spacing w:after="0"/>
                            <w:rPr>
                              <w:ins w:id="2235" w:author="Windows User" w:date="2015-10-01T15:59:00Z"/>
                              <w:rFonts w:asciiTheme="minorBidi" w:hAnsiTheme="minorBidi"/>
                              <w:b/>
                              <w:bCs/>
                              <w:sz w:val="18"/>
                              <w:szCs w:val="18"/>
                              <w:rtl/>
                              <w:rPrChange w:id="2236" w:author="Windows User" w:date="2015-10-01T16:21:00Z">
                                <w:rPr>
                                  <w:ins w:id="2237" w:author="Windows User" w:date="2015-10-01T15:59:00Z"/>
                                  <w:rtl/>
                                </w:rPr>
                              </w:rPrChange>
                            </w:rPr>
                          </w:pPr>
                          <w:ins w:id="2238" w:author="Windows User" w:date="2015-10-01T15:57:00Z">
                            <w:r w:rsidRPr="00D46CBF">
                              <w:rPr>
                                <w:rFonts w:hint="cs"/>
                                <w:b/>
                                <w:bCs/>
                                <w:sz w:val="18"/>
                                <w:szCs w:val="18"/>
                                <w:rtl/>
                                <w:rPrChange w:id="2239" w:author="Windows User" w:date="2015-10-01T16:21:00Z">
                                  <w:rPr>
                                    <w:rFonts w:hint="cs"/>
                                    <w:rtl/>
                                  </w:rPr>
                                </w:rPrChange>
                              </w:rPr>
                              <w:t>راهنمای</w:t>
                            </w:r>
                            <w:r w:rsidRPr="00D46CBF">
                              <w:rPr>
                                <w:b/>
                                <w:bCs/>
                                <w:sz w:val="18"/>
                                <w:szCs w:val="18"/>
                                <w:rtl/>
                                <w:rPrChange w:id="2240" w:author="Windows User" w:date="2015-10-01T16:21:00Z">
                                  <w:rPr>
                                    <w:rtl/>
                                  </w:rPr>
                                </w:rPrChange>
                              </w:rPr>
                              <w:t xml:space="preserve"> </w:t>
                            </w:r>
                            <w:r w:rsidRPr="00D46CBF">
                              <w:rPr>
                                <w:rFonts w:hint="cs"/>
                                <w:b/>
                                <w:bCs/>
                                <w:sz w:val="18"/>
                                <w:szCs w:val="18"/>
                                <w:rtl/>
                                <w:rPrChange w:id="2241" w:author="Windows User" w:date="2015-10-01T16:21:00Z">
                                  <w:rPr>
                                    <w:rFonts w:hint="cs"/>
                                    <w:rtl/>
                                  </w:rPr>
                                </w:rPrChange>
                              </w:rPr>
                              <w:t>کاربر</w:t>
                            </w:r>
                            <w:r w:rsidRPr="00D46CBF">
                              <w:rPr>
                                <w:b/>
                                <w:bCs/>
                                <w:sz w:val="18"/>
                                <w:szCs w:val="18"/>
                                <w:rtl/>
                                <w:rPrChange w:id="2242" w:author="Windows User" w:date="2015-10-01T16:21:00Z">
                                  <w:rPr>
                                    <w:rtl/>
                                  </w:rPr>
                                </w:rPrChange>
                              </w:rPr>
                              <w:t xml:space="preserve"> </w:t>
                            </w:r>
                            <w:r w:rsidRPr="00D46CBF">
                              <w:rPr>
                                <w:rFonts w:hint="cs"/>
                                <w:b/>
                                <w:bCs/>
                                <w:sz w:val="18"/>
                                <w:szCs w:val="18"/>
                                <w:rtl/>
                                <w:rPrChange w:id="2243" w:author="Windows User" w:date="2015-10-01T16:21:00Z">
                                  <w:rPr>
                                    <w:rFonts w:hint="cs"/>
                                    <w:rtl/>
                                  </w:rPr>
                                </w:rPrChange>
                              </w:rPr>
                              <w:t>بورد</w:t>
                            </w:r>
                            <w:r w:rsidRPr="00D46CBF">
                              <w:rPr>
                                <w:b/>
                                <w:bCs/>
                                <w:sz w:val="18"/>
                                <w:szCs w:val="18"/>
                                <w:rtl/>
                                <w:rPrChange w:id="2244" w:author="Windows User" w:date="2015-10-01T16:21:00Z">
                                  <w:rPr>
                                    <w:rtl/>
                                  </w:rPr>
                                </w:rPrChange>
                              </w:rPr>
                              <w:t xml:space="preserve"> </w:t>
                            </w:r>
                            <w:r w:rsidRPr="00C7370B">
                              <w:rPr>
                                <w:rFonts w:hint="cs"/>
                                <w:b/>
                                <w:bCs/>
                                <w:sz w:val="18"/>
                                <w:szCs w:val="18"/>
                                <w:rtl/>
                              </w:rPr>
                              <w:t>پا</w:t>
                            </w:r>
                          </w:ins>
                          <w:ins w:id="2245" w:author="Windows User" w:date="2015-10-07T23:12:00Z">
                            <w:r>
                              <w:rPr>
                                <w:rFonts w:hint="cs"/>
                                <w:b/>
                                <w:bCs/>
                                <w:sz w:val="18"/>
                                <w:szCs w:val="18"/>
                                <w:rtl/>
                              </w:rPr>
                              <w:t>زج یک</w:t>
                            </w:r>
                          </w:ins>
                        </w:p>
                        <w:p w:rsidR="008368A5" w:rsidRPr="00D46CBF" w:rsidRDefault="008368A5" w:rsidP="0080164D">
                          <w:pPr>
                            <w:spacing w:after="0"/>
                            <w:rPr>
                              <w:ins w:id="2246" w:author="Windows User" w:date="2015-10-01T15:59:00Z"/>
                              <w:rFonts w:asciiTheme="minorBidi" w:hAnsiTheme="minorBidi"/>
                              <w:sz w:val="18"/>
                              <w:szCs w:val="18"/>
                              <w:rtl/>
                              <w:rPrChange w:id="2247" w:author="Windows User" w:date="2015-10-01T16:21:00Z">
                                <w:rPr>
                                  <w:ins w:id="2248" w:author="Windows User" w:date="2015-10-01T15:59:00Z"/>
                                  <w:b/>
                                  <w:bCs/>
                                  <w:sz w:val="18"/>
                                  <w:szCs w:val="18"/>
                                  <w:rtl/>
                                </w:rPr>
                              </w:rPrChange>
                            </w:rPr>
                          </w:pPr>
                          <w:ins w:id="2249" w:author="Windows User" w:date="2015-10-01T15:59:00Z">
                            <w:r w:rsidRPr="00D46CBF">
                              <w:rPr>
                                <w:rFonts w:hint="cs"/>
                                <w:sz w:val="18"/>
                                <w:szCs w:val="18"/>
                                <w:rtl/>
                                <w:rPrChange w:id="2250" w:author="Windows User" w:date="2015-10-01T16:21:00Z">
                                  <w:rPr>
                                    <w:rFonts w:hint="cs"/>
                                    <w:b/>
                                    <w:bCs/>
                                    <w:sz w:val="18"/>
                                    <w:szCs w:val="18"/>
                                    <w:rtl/>
                                  </w:rPr>
                                </w:rPrChange>
                              </w:rPr>
                              <w:t>نسخه</w:t>
                            </w:r>
                          </w:ins>
                          <w:ins w:id="2251" w:author="Windows User" w:date="2015-10-04T12:24:00Z">
                            <w: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 1</w:t>
                            </w:r>
                          </w:ins>
                          <w:ins w:id="2252" w:author="Windows User" w:date="2015-10-07T23:12:00Z">
                            <w: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>.1</w:t>
                            </w:r>
                          </w:ins>
                          <w:ins w:id="2253" w:author="Windows User" w:date="2015-10-03T23:53:00Z">
                            <w: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</w:ins>
                          <w:ins w:id="2254" w:author="Windows User" w:date="2015-10-01T15:59:00Z">
                            <w:r w:rsidRPr="00D46CBF">
                              <w:rPr>
                                <w:sz w:val="18"/>
                                <w:szCs w:val="18"/>
                                <w:rtl/>
                                <w:rPrChange w:id="2255" w:author="Windows User" w:date="2015-10-01T16:21:00Z"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rtl/>
                                  </w:rPr>
                                </w:rPrChange>
                              </w:rPr>
                              <w:t>-</w:t>
                            </w:r>
                          </w:ins>
                          <w:ins w:id="2256" w:author="Windows User" w:date="2015-10-03T23:53:00Z">
                            <w:r>
                              <w:rPr>
                                <w:rFonts w:hint="cs"/>
                                <w:sz w:val="18"/>
                                <w:szCs w:val="18"/>
                                <w:rtl/>
                              </w:rPr>
                              <w:t xml:space="preserve"> </w:t>
                            </w:r>
                          </w:ins>
                          <w:ins w:id="2257" w:author="Windows User" w:date="2015-10-01T15:59:00Z">
                            <w:r w:rsidRPr="00D46CBF">
                              <w:rPr>
                                <w:rFonts w:hint="cs"/>
                                <w:sz w:val="18"/>
                                <w:szCs w:val="18"/>
                                <w:rtl/>
                                <w:rPrChange w:id="2258" w:author="Windows User" w:date="2015-10-01T16:21:00Z">
                                  <w:rPr>
                                    <w:rFonts w:hint="cs"/>
                                    <w:b/>
                                    <w:bCs/>
                                    <w:sz w:val="18"/>
                                    <w:szCs w:val="18"/>
                                    <w:rtl/>
                                  </w:rPr>
                                </w:rPrChange>
                              </w:rPr>
                              <w:t>پاییز</w:t>
                            </w:r>
                            <w:r w:rsidRPr="00D46CBF">
                              <w:rPr>
                                <w:sz w:val="18"/>
                                <w:szCs w:val="18"/>
                                <w:rtl/>
                                <w:rPrChange w:id="2259" w:author="Windows User" w:date="2015-10-01T16:21:00Z">
                                  <w:rPr>
                                    <w:b/>
                                    <w:bCs/>
                                    <w:sz w:val="18"/>
                                    <w:szCs w:val="18"/>
                                    <w:rtl/>
                                  </w:rPr>
                                </w:rPrChange>
                              </w:rPr>
                              <w:t xml:space="preserve"> 1394</w:t>
                            </w:r>
                          </w:ins>
                        </w:p>
                        <w:p w:rsidR="008368A5" w:rsidRDefault="008368A5" w:rsidP="0018369B">
                          <w:pPr>
                            <w:rPr>
                              <w:ins w:id="2260" w:author="Windows User" w:date="2015-10-01T15:58:00Z"/>
                              <w:rtl/>
                            </w:rPr>
                          </w:pPr>
                        </w:p>
                        <w:p w:rsidR="008368A5" w:rsidRDefault="008368A5" w:rsidP="000B78AC">
                          <w:pPr>
                            <w:rPr>
                              <w:ins w:id="2261" w:author="Windows User" w:date="2015-10-01T15:58:00Z"/>
                              <w:rtl/>
                            </w:rPr>
                          </w:pPr>
                        </w:p>
                        <w:p w:rsidR="008368A5" w:rsidRPr="00282B4E" w:rsidRDefault="008368A5" w:rsidP="00611C49">
                          <w:pPr>
                            <w:rPr>
                              <w:rtl/>
                            </w:rPr>
                          </w:pPr>
                        </w:p>
                      </w:txbxContent>
                    </v:textbox>
                  </v:shape>
                </w:pict>
              </mc:Fallback>
            </mc:AlternateContent>
          </w:r>
        </w:ins>
        <w:ins w:id="2262" w:author="Windows User" w:date="2015-10-01T16:05:00Z">
          <w:r w:rsidR="008368A5"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707392" behindDoc="0" locked="0" layoutInCell="1" allowOverlap="1" wp14:anchorId="114FD8E1" wp14:editId="3F3FF280">
                    <wp:simplePos x="0" y="0"/>
                    <wp:positionH relativeFrom="column">
                      <wp:posOffset>7951</wp:posOffset>
                    </wp:positionH>
                    <wp:positionV relativeFrom="paragraph">
                      <wp:posOffset>65957</wp:posOffset>
                    </wp:positionV>
                    <wp:extent cx="365760" cy="258445"/>
                    <wp:effectExtent l="0" t="0" r="0" b="8255"/>
                    <wp:wrapNone/>
                    <wp:docPr id="70" name="Text Box 70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65760" cy="25844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368A5" w:rsidRPr="004E3A94" w:rsidRDefault="008368A5">
                                <w:pPr>
                                  <w:rPr>
                                    <w:b/>
                                    <w:bCs/>
                                    <w:rPrChange w:id="2263" w:author="Windows User" w:date="2015-10-01T16:06:00Z">
                                      <w:rPr/>
                                    </w:rPrChange>
                                  </w:rPr>
                                </w:pPr>
                                <w:ins w:id="2264" w:author="Windows User" w:date="2015-10-01T16:05:00Z">
                                  <w:r w:rsidRPr="004E3A94">
                                    <w:rPr>
                                      <w:b/>
                                      <w:bCs/>
                                      <w:rPrChange w:id="2265" w:author="Windows User" w:date="2015-10-01T16:06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fldChar w:fldCharType="begin"/>
                                  </w:r>
                                  <w:r w:rsidRPr="004E3A94">
                                    <w:rPr>
                                      <w:b/>
                                      <w:bCs/>
                                      <w:rPrChange w:id="2266" w:author="Windows User" w:date="2015-10-01T16:06:00Z">
                                        <w:rPr/>
                                      </w:rPrChange>
                                    </w:rPr>
                                    <w:instrText xml:space="preserve"> PAGE   \* MERGEFORMAT </w:instrText>
                                  </w:r>
                                  <w:r w:rsidRPr="004E3A94">
                                    <w:rPr>
                                      <w:b/>
                                      <w:bCs/>
                                      <w:rPrChange w:id="2267" w:author="Windows User" w:date="2015-10-01T16:06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fldChar w:fldCharType="separate"/>
                                  </w:r>
                                </w:ins>
                                <w:r w:rsidR="00A90813">
                                  <w:rPr>
                                    <w:b/>
                                    <w:bCs/>
                                    <w:noProof/>
                                    <w:rtl/>
                                  </w:rPr>
                                  <w:t>9</w:t>
                                </w:r>
                                <w:ins w:id="2268" w:author="Windows User" w:date="2015-10-01T16:05:00Z">
                                  <w:r w:rsidRPr="004E3A94">
                                    <w:rPr>
                                      <w:b/>
                                      <w:bCs/>
                                      <w:noProof/>
                                      <w:rPrChange w:id="2269" w:author="Windows User" w:date="2015-10-01T16:06:00Z">
                                        <w:rPr>
                                          <w:noProof/>
                                        </w:rPr>
                                      </w:rPrChange>
                                    </w:rPr>
                                    <w:fldChar w:fldCharType="end"/>
                                  </w:r>
                                </w:ins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114FD8E1" id="Text Box 70" o:spid="_x0000_s1077" type="#_x0000_t202" style="position:absolute;left:0;text-align:left;margin-left:.65pt;margin-top:5.2pt;width:28.8pt;height:20.3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" fillcolor="white [3201]" stroked="f" strokeweight=".5pt">
                    <v:textbox>
                      <w:txbxContent>
                        <w:p w:rsidR="008368A5" w:rsidRPr="004E3A94" w:rsidRDefault="008368A5">
                          <w:pPr>
                            <w:rPr>
                              <w:b/>
                              <w:bCs/>
                              <w:rPrChange w:id="2270" w:author="Windows User" w:date="2015-10-01T16:06:00Z">
                                <w:rPr/>
                              </w:rPrChange>
                            </w:rPr>
                          </w:pPr>
                          <w:ins w:id="2271" w:author="Windows User" w:date="2015-10-01T16:05:00Z">
                            <w:r w:rsidRPr="004E3A94">
                              <w:rPr>
                                <w:b/>
                                <w:bCs/>
                                <w:rPrChange w:id="2272" w:author="Windows User" w:date="2015-10-01T16:06:00Z">
                                  <w:rPr>
                                    <w:noProof/>
                                  </w:rPr>
                                </w:rPrChange>
                              </w:rPr>
                              <w:fldChar w:fldCharType="begin"/>
                            </w:r>
                            <w:r w:rsidRPr="004E3A94">
                              <w:rPr>
                                <w:b/>
                                <w:bCs/>
                                <w:rPrChange w:id="2273" w:author="Windows User" w:date="2015-10-01T16:06:00Z">
                                  <w:rPr/>
                                </w:rPrChange>
                              </w:rPr>
                              <w:instrText xml:space="preserve"> PAGE   \* MERGEFORMAT </w:instrText>
                            </w:r>
                            <w:r w:rsidRPr="004E3A94">
                              <w:rPr>
                                <w:b/>
                                <w:bCs/>
                                <w:rPrChange w:id="2274" w:author="Windows User" w:date="2015-10-01T16:06:00Z">
                                  <w:rPr>
                                    <w:noProof/>
                                  </w:rPr>
                                </w:rPrChange>
                              </w:rPr>
                              <w:fldChar w:fldCharType="separate"/>
                            </w:r>
                          </w:ins>
                          <w:r w:rsidR="00A90813">
                            <w:rPr>
                              <w:b/>
                              <w:bCs/>
                              <w:noProof/>
                              <w:rtl/>
                            </w:rPr>
                            <w:t>9</w:t>
                          </w:r>
                          <w:ins w:id="2275" w:author="Windows User" w:date="2015-10-01T16:05:00Z">
                            <w:r w:rsidRPr="004E3A94">
                              <w:rPr>
                                <w:b/>
                                <w:bCs/>
                                <w:noProof/>
                                <w:rPrChange w:id="2276" w:author="Windows User" w:date="2015-10-01T16:06:00Z">
                                  <w:rPr>
                                    <w:noProof/>
                                  </w:rPr>
                                </w:rPrChange>
                              </w:rPr>
                              <w:fldChar w:fldCharType="end"/>
                            </w:r>
                          </w:ins>
                        </w:p>
                      </w:txbxContent>
                    </v:textbox>
                  </v:shape>
                </w:pict>
              </mc:Fallback>
            </mc:AlternateContent>
          </w:r>
        </w:ins>
        <w:ins w:id="2277" w:author="Windows User" w:date="2015-10-01T15:53:00Z">
          <w:r w:rsidR="008368A5"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566080" behindDoc="0" locked="0" layoutInCell="1" allowOverlap="1" wp14:anchorId="79BECC12" wp14:editId="27A7C1C8">
                    <wp:simplePos x="0" y="0"/>
                    <wp:positionH relativeFrom="column">
                      <wp:posOffset>2458265</wp:posOffset>
                    </wp:positionH>
                    <wp:positionV relativeFrom="paragraph">
                      <wp:posOffset>42652</wp:posOffset>
                    </wp:positionV>
                    <wp:extent cx="1026231" cy="254635"/>
                    <wp:effectExtent l="0" t="0" r="2540" b="0"/>
                    <wp:wrapNone/>
                    <wp:docPr id="68" name="Text Box 6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026231" cy="254635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8368A5" w:rsidRPr="00570D1F" w:rsidRDefault="008368A5">
                                <w:pPr>
                                  <w:jc w:val="center"/>
                                  <w:rPr>
                                    <w:rFonts w:asciiTheme="minorHAnsi" w:hAnsiTheme="minorHAnsi" w:cstheme="minorBidi"/>
                                    <w:sz w:val="20"/>
                                    <w:szCs w:val="20"/>
                                    <w:u w:val="single"/>
                                    <w:rPrChange w:id="2278" w:author="Avionics" w:date="2015-10-08T00:15:00Z">
                                      <w:rPr/>
                                    </w:rPrChange>
                                  </w:rPr>
                                  <w:pPrChange w:id="2279" w:author="Windows User" w:date="2015-10-01T16:04:00Z">
                                    <w:pPr/>
                                  </w:pPrChange>
                                </w:pPr>
                                <w:ins w:id="2280" w:author="Windows User" w:date="2015-10-01T16:04:00Z">
                                  <w:r w:rsidRPr="00570D1F">
                                    <w:rPr>
                                      <w:rFonts w:asciiTheme="minorHAnsi" w:hAnsiTheme="minorHAnsi" w:cs="Helvetica"/>
                                      <w:color w:val="0000FF"/>
                                      <w:sz w:val="18"/>
                                      <w:szCs w:val="18"/>
                                      <w:u w:val="single"/>
                                      <w:lang w:bidi="ar-SA"/>
                                      <w:rPrChange w:id="2281" w:author="Avionics" w:date="2015-10-08T00:15:00Z">
                                        <w:rPr>
                                          <w:rFonts w:ascii="Helvetica" w:hAnsi="Helvetica" w:cs="Helvetica"/>
                                          <w:color w:val="0000FF"/>
                                          <w:sz w:val="18"/>
                                          <w:szCs w:val="18"/>
                                          <w:lang w:bidi="ar-SA"/>
                                        </w:rPr>
                                      </w:rPrChange>
                                    </w:rPr>
                                    <w:t>www.posedge.ir</w:t>
                                  </w:r>
                                </w:ins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79BECC12" id="Text Box 68" o:spid="_x0000_s1078" type="#_x0000_t202" style="position:absolute;left:0;text-align:left;margin-left:193.55pt;margin-top:3.35pt;width:80.8pt;height:20.05pt;z-index:251566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" fillcolor="white [3201]" stroked="f" strokeweight=".5pt">
                    <v:textbox>
                      <w:txbxContent>
                        <w:p w:rsidR="008368A5" w:rsidRPr="00570D1F" w:rsidRDefault="008368A5">
                          <w:pPr>
                            <w:jc w:val="center"/>
                            <w:rPr>
                              <w:rFonts w:asciiTheme="minorHAnsi" w:hAnsiTheme="minorHAnsi" w:cstheme="minorBidi"/>
                              <w:sz w:val="20"/>
                              <w:szCs w:val="20"/>
                              <w:u w:val="single"/>
                              <w:rPrChange w:id="2282" w:author="Avionics" w:date="2015-10-08T00:15:00Z">
                                <w:rPr/>
                              </w:rPrChange>
                            </w:rPr>
                            <w:pPrChange w:id="2283" w:author="Windows User" w:date="2015-10-01T16:04:00Z">
                              <w:pPr/>
                            </w:pPrChange>
                          </w:pPr>
                          <w:ins w:id="2284" w:author="Windows User" w:date="2015-10-01T16:04:00Z">
                            <w:r w:rsidRPr="00570D1F">
                              <w:rPr>
                                <w:rFonts w:asciiTheme="minorHAnsi" w:hAnsiTheme="minorHAnsi" w:cs="Helvetica"/>
                                <w:color w:val="0000FF"/>
                                <w:sz w:val="18"/>
                                <w:szCs w:val="18"/>
                                <w:u w:val="single"/>
                                <w:lang w:bidi="ar-SA"/>
                                <w:rPrChange w:id="2285" w:author="Avionics" w:date="2015-10-08T00:15:00Z">
                                  <w:rPr>
                                    <w:rFonts w:ascii="Helvetica" w:hAnsi="Helvetica" w:cs="Helvetica"/>
                                    <w:color w:val="0000FF"/>
                                    <w:sz w:val="18"/>
                                    <w:szCs w:val="18"/>
                                    <w:lang w:bidi="ar-SA"/>
                                  </w:rPr>
                                </w:rPrChange>
                              </w:rPr>
                              <w:t>www.posedge.ir</w:t>
                            </w:r>
                          </w:ins>
                        </w:p>
                      </w:txbxContent>
                    </v:textbox>
                  </v:shape>
                </w:pict>
              </mc:Fallback>
            </mc:AlternateContent>
          </w:r>
        </w:ins>
        <w:ins w:id="2286" w:author="Windows User" w:date="2015-10-01T15:48:00Z">
          <w:r w:rsidR="008368A5">
            <w:rPr>
              <w:noProof/>
              <w:lang w:bidi="ar-SA"/>
            </w:rPr>
            <mc:AlternateContent>
              <mc:Choice Requires="wps">
                <w:drawing>
                  <wp:anchor distT="0" distB="0" distL="114300" distR="114300" simplePos="0" relativeHeight="251705344" behindDoc="0" locked="0" layoutInCell="1" allowOverlap="1" wp14:anchorId="69C1D737" wp14:editId="4C6A56B6">
                    <wp:simplePos x="0" y="0"/>
                    <wp:positionH relativeFrom="column">
                      <wp:posOffset>0</wp:posOffset>
                    </wp:positionH>
                    <wp:positionV relativeFrom="paragraph">
                      <wp:posOffset>-9321</wp:posOffset>
                    </wp:positionV>
                    <wp:extent cx="5909034" cy="0"/>
                    <wp:effectExtent l="0" t="19050" r="53975" b="38100"/>
                    <wp:wrapNone/>
                    <wp:docPr id="47" name="Straight Connector 47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 flipV="1">
                              <a:off x="0" y="0"/>
                              <a:ext cx="5909034" cy="0"/>
                            </a:xfrm>
                            <a:prstGeom prst="line">
                              <a:avLst/>
                            </a:prstGeom>
                            <a:ln w="47625">
                              <a:solidFill>
                                <a:srgbClr val="C00000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line w14:anchorId="1EEAD0D8" id="Straight Connector 47" o:spid="_x0000_s1026" style="position:absolute;flip: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0,-.75pt" to="465.3pt,-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" strokecolor="#c00000" strokeweight="3.75pt">
                    <v:stroke joinstyle="miter"/>
                  </v:line>
                </w:pict>
              </mc:Fallback>
            </mc:AlternateContent>
          </w:r>
        </w:ins>
        <w:ins w:id="2287" w:author="Windows User" w:date="2015-10-01T15:47:00Z">
          <w:r w:rsidR="008368A5">
            <w:fldChar w:fldCharType="begin"/>
          </w:r>
          <w:r w:rsidR="008368A5">
            <w:instrText xml:space="preserve"> PAGE   \* MERGEFORMAT </w:instrText>
          </w:r>
          <w:r w:rsidR="008368A5">
            <w:fldChar w:fldCharType="separate"/>
          </w:r>
        </w:ins>
        <w:r w:rsidR="00A90813">
          <w:rPr>
            <w:noProof/>
            <w:rtl/>
          </w:rPr>
          <w:t>9</w:t>
        </w:r>
        <w:ins w:id="2288" w:author="Windows User" w:date="2015-10-01T15:47:00Z">
          <w:r w:rsidR="008368A5">
            <w:rPr>
              <w:noProof/>
            </w:rPr>
            <w:fldChar w:fldCharType="end"/>
          </w:r>
        </w:ins>
      </w:p>
      <w:customXmlInsRangeStart w:id="2289" w:author="Windows User" w:date="2015-10-01T15:47:00Z"/>
    </w:sdtContent>
  </w:sdt>
  <w:customXmlInsRangeEnd w:id="2289"/>
  <w:p w:rsidR="008368A5" w:rsidRDefault="008368A5" w:rsidP="0018369B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510BA" w:rsidRDefault="00A510BA" w:rsidP="00282B4E">
      <w:r>
        <w:separator/>
      </w:r>
    </w:p>
  </w:footnote>
  <w:footnote w:type="continuationSeparator" w:id="0">
    <w:p w:rsidR="00A510BA" w:rsidRDefault="00A510BA" w:rsidP="00282B4E">
      <w:r>
        <w:continuationSeparator/>
      </w:r>
    </w:p>
  </w:footnote>
  <w:footnote w:id="1">
    <w:p w:rsidR="008368A5" w:rsidRPr="0083102F" w:rsidRDefault="008368A5" w:rsidP="000E66D8">
      <w:pPr>
        <w:pStyle w:val="NoSpacing"/>
        <w:rPr>
          <w:rFonts w:cs="B Mitra"/>
          <w:rtl/>
          <w:lang w:bidi="fa-IR"/>
          <w:rPrChange w:id="1649" w:author="Windows User" w:date="2015-10-04T13:04:00Z">
            <w:rPr>
              <w:rtl/>
              <w:lang w:bidi="fa-IR"/>
            </w:rPr>
          </w:rPrChange>
        </w:rPr>
      </w:pPr>
      <w:r w:rsidRPr="0083102F">
        <w:rPr>
          <w:rStyle w:val="FootnoteReference"/>
          <w:rFonts w:cs="B Mitra"/>
          <w:rPrChange w:id="1650" w:author="Windows User" w:date="2015-10-04T13:04:00Z">
            <w:rPr>
              <w:rStyle w:val="FootnoteReference"/>
            </w:rPr>
          </w:rPrChange>
        </w:rPr>
        <w:footnoteRef/>
      </w:r>
      <w:r w:rsidRPr="0083102F">
        <w:rPr>
          <w:rFonts w:cs="B Mitra"/>
          <w:rPrChange w:id="1651" w:author="Windows User" w:date="2015-10-04T13:04:00Z">
            <w:rPr/>
          </w:rPrChange>
        </w:rPr>
        <w:t xml:space="preserve"> </w:t>
      </w:r>
      <w:r w:rsidRPr="0083102F">
        <w:rPr>
          <w:rFonts w:cs="B Mitra"/>
          <w:rtl/>
          <w:rPrChange w:id="1652" w:author="Windows User" w:date="2015-10-04T13:04:00Z">
            <w:rPr>
              <w:rtl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53" w:author="Windows User" w:date="2015-10-04T13:04:00Z">
            <w:rPr>
              <w:rFonts w:hint="cs"/>
              <w:rtl/>
              <w:lang w:bidi="fa-IR"/>
            </w:rPr>
          </w:rPrChange>
        </w:rPr>
        <w:t>اگر</w:t>
      </w:r>
      <w:r w:rsidRPr="0083102F">
        <w:rPr>
          <w:rFonts w:cs="B Mitra"/>
          <w:rtl/>
          <w:lang w:bidi="fa-IR"/>
          <w:rPrChange w:id="1654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55" w:author="Windows User" w:date="2015-10-04T13:04:00Z">
            <w:rPr>
              <w:rFonts w:hint="cs"/>
              <w:rtl/>
              <w:lang w:bidi="fa-IR"/>
            </w:rPr>
          </w:rPrChange>
        </w:rPr>
        <w:t>برای</w:t>
      </w:r>
      <w:r w:rsidRPr="0083102F">
        <w:rPr>
          <w:rFonts w:cs="B Mitra"/>
          <w:rtl/>
          <w:lang w:bidi="fa-IR"/>
          <w:rPrChange w:id="1656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57" w:author="Windows User" w:date="2015-10-04T13:04:00Z">
            <w:rPr>
              <w:rFonts w:hint="cs"/>
              <w:rtl/>
              <w:lang w:bidi="fa-IR"/>
            </w:rPr>
          </w:rPrChange>
        </w:rPr>
        <w:t>استفاده</w:t>
      </w:r>
      <w:r w:rsidRPr="0083102F">
        <w:rPr>
          <w:rFonts w:cs="B Mitra"/>
          <w:rtl/>
          <w:lang w:bidi="fa-IR"/>
          <w:rPrChange w:id="1658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59" w:author="Windows User" w:date="2015-10-04T13:04:00Z">
            <w:rPr>
              <w:rFonts w:hint="cs"/>
              <w:rtl/>
              <w:lang w:bidi="fa-IR"/>
            </w:rPr>
          </w:rPrChange>
        </w:rPr>
        <w:t>از</w:t>
      </w:r>
      <w:r w:rsidRPr="0083102F">
        <w:rPr>
          <w:rFonts w:cs="B Mitra"/>
          <w:rtl/>
          <w:lang w:bidi="fa-IR"/>
          <w:rPrChange w:id="1660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/>
          <w:lang w:bidi="fa-IR"/>
          <w:rPrChange w:id="1661" w:author="Windows User" w:date="2015-10-04T13:04:00Z">
            <w:rPr>
              <w:lang w:bidi="fa-IR"/>
            </w:rPr>
          </w:rPrChange>
        </w:rPr>
        <w:t>ISE</w:t>
      </w:r>
      <w:r w:rsidRPr="0083102F">
        <w:rPr>
          <w:rFonts w:cs="B Mitra"/>
          <w:rtl/>
          <w:lang w:bidi="fa-IR"/>
          <w:rPrChange w:id="1662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63" w:author="Windows User" w:date="2015-10-04T13:04:00Z">
            <w:rPr>
              <w:rFonts w:hint="cs"/>
              <w:rtl/>
              <w:lang w:bidi="fa-IR"/>
            </w:rPr>
          </w:rPrChange>
        </w:rPr>
        <w:t>در</w:t>
      </w:r>
      <w:r w:rsidRPr="0083102F">
        <w:rPr>
          <w:rFonts w:cs="B Mitra"/>
          <w:rtl/>
          <w:lang w:bidi="fa-IR"/>
          <w:rPrChange w:id="1664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65" w:author="Windows User" w:date="2015-10-04T13:04:00Z">
            <w:rPr>
              <w:rFonts w:hint="cs"/>
              <w:rtl/>
              <w:lang w:bidi="fa-IR"/>
            </w:rPr>
          </w:rPrChange>
        </w:rPr>
        <w:t>نسخه</w:t>
      </w:r>
      <w:r w:rsidRPr="0083102F">
        <w:rPr>
          <w:rFonts w:cs="B Mitra"/>
          <w:rtl/>
          <w:lang w:bidi="fa-IR"/>
          <w:rPrChange w:id="1666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67" w:author="Windows User" w:date="2015-10-04T13:04:00Z">
            <w:rPr>
              <w:rFonts w:hint="cs"/>
              <w:rtl/>
              <w:lang w:bidi="fa-IR"/>
            </w:rPr>
          </w:rPrChange>
        </w:rPr>
        <w:t>های</w:t>
      </w:r>
      <w:r w:rsidRPr="0083102F">
        <w:rPr>
          <w:rFonts w:cs="B Mitra"/>
          <w:rtl/>
          <w:lang w:bidi="fa-IR"/>
          <w:rPrChange w:id="1668" w:author="Windows User" w:date="2015-10-04T13:04:00Z">
            <w:rPr>
              <w:rtl/>
              <w:lang w:bidi="fa-IR"/>
            </w:rPr>
          </w:rPrChange>
        </w:rPr>
        <w:t xml:space="preserve"> 64 </w:t>
      </w:r>
      <w:r w:rsidRPr="0083102F">
        <w:rPr>
          <w:rFonts w:cs="B Mitra" w:hint="cs"/>
          <w:rtl/>
          <w:lang w:bidi="fa-IR"/>
          <w:rPrChange w:id="1669" w:author="Windows User" w:date="2015-10-04T13:04:00Z">
            <w:rPr>
              <w:rFonts w:hint="cs"/>
              <w:rtl/>
              <w:lang w:bidi="fa-IR"/>
            </w:rPr>
          </w:rPrChange>
        </w:rPr>
        <w:t>بیتی</w:t>
      </w:r>
      <w:r w:rsidRPr="0083102F">
        <w:rPr>
          <w:rFonts w:cs="B Mitra"/>
          <w:rtl/>
          <w:lang w:bidi="fa-IR"/>
          <w:rPrChange w:id="1670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71" w:author="Windows User" w:date="2015-10-04T13:04:00Z">
            <w:rPr>
              <w:rFonts w:hint="cs"/>
              <w:rtl/>
              <w:lang w:bidi="fa-IR"/>
            </w:rPr>
          </w:rPrChange>
        </w:rPr>
        <w:t>ویندوزهای</w:t>
      </w:r>
      <w:r w:rsidRPr="0083102F">
        <w:rPr>
          <w:rFonts w:cs="B Mitra"/>
          <w:rtl/>
          <w:lang w:bidi="fa-IR"/>
          <w:rPrChange w:id="1672" w:author="Windows User" w:date="2015-10-04T13:04:00Z">
            <w:rPr>
              <w:rtl/>
              <w:lang w:bidi="fa-IR"/>
            </w:rPr>
          </w:rPrChange>
        </w:rPr>
        <w:t xml:space="preserve"> 8 </w:t>
      </w:r>
      <w:r w:rsidRPr="0083102F">
        <w:rPr>
          <w:rFonts w:cs="B Mitra" w:hint="cs"/>
          <w:rtl/>
          <w:lang w:bidi="fa-IR"/>
          <w:rPrChange w:id="1673" w:author="Windows User" w:date="2015-10-04T13:04:00Z">
            <w:rPr>
              <w:rFonts w:hint="cs"/>
              <w:rtl/>
              <w:lang w:bidi="fa-IR"/>
            </w:rPr>
          </w:rPrChange>
        </w:rPr>
        <w:t>و</w:t>
      </w:r>
      <w:r w:rsidRPr="0083102F">
        <w:rPr>
          <w:rFonts w:cs="B Mitra"/>
          <w:rtl/>
          <w:lang w:bidi="fa-IR"/>
          <w:rPrChange w:id="1674" w:author="Windows User" w:date="2015-10-04T13:04:00Z">
            <w:rPr>
              <w:rtl/>
              <w:lang w:bidi="fa-IR"/>
            </w:rPr>
          </w:rPrChange>
        </w:rPr>
        <w:t xml:space="preserve"> 8.1 </w:t>
      </w:r>
      <w:r w:rsidRPr="0083102F">
        <w:rPr>
          <w:rFonts w:cs="B Mitra" w:hint="cs"/>
          <w:rtl/>
          <w:lang w:bidi="fa-IR"/>
          <w:rPrChange w:id="1675" w:author="Windows User" w:date="2015-10-04T13:04:00Z">
            <w:rPr>
              <w:rFonts w:hint="cs"/>
              <w:rtl/>
              <w:lang w:bidi="fa-IR"/>
            </w:rPr>
          </w:rPrChange>
        </w:rPr>
        <w:t>مشکلی</w:t>
      </w:r>
      <w:r w:rsidRPr="0083102F">
        <w:rPr>
          <w:rFonts w:cs="B Mitra"/>
          <w:rtl/>
          <w:lang w:bidi="fa-IR"/>
          <w:rPrChange w:id="1676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77" w:author="Windows User" w:date="2015-10-04T13:04:00Z">
            <w:rPr>
              <w:rFonts w:hint="cs"/>
              <w:rtl/>
              <w:lang w:bidi="fa-IR"/>
            </w:rPr>
          </w:rPrChange>
        </w:rPr>
        <w:t>دارید</w:t>
      </w:r>
      <w:r w:rsidRPr="0083102F">
        <w:rPr>
          <w:rFonts w:cs="B Mitra"/>
          <w:rtl/>
          <w:lang w:bidi="fa-IR"/>
          <w:rPrChange w:id="1678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79" w:author="Windows User" w:date="2015-10-04T13:04:00Z">
            <w:rPr>
              <w:rFonts w:hint="cs"/>
              <w:rtl/>
              <w:lang w:bidi="fa-IR"/>
            </w:rPr>
          </w:rPrChange>
        </w:rPr>
        <w:t>به</w:t>
      </w:r>
      <w:r w:rsidRPr="0083102F">
        <w:rPr>
          <w:rFonts w:cs="B Mitra"/>
          <w:rtl/>
          <w:lang w:bidi="fa-IR"/>
          <w:rPrChange w:id="1680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81" w:author="Windows User" w:date="2015-10-04T13:04:00Z">
            <w:rPr>
              <w:rFonts w:hint="cs"/>
              <w:rtl/>
              <w:lang w:bidi="fa-IR"/>
            </w:rPr>
          </w:rPrChange>
        </w:rPr>
        <w:t>ضمیمه</w:t>
      </w:r>
      <w:r w:rsidRPr="0083102F">
        <w:rPr>
          <w:rFonts w:cs="B Mitra"/>
          <w:rtl/>
          <w:lang w:bidi="fa-IR"/>
          <w:rPrChange w:id="1682" w:author="Windows User" w:date="2015-10-04T13:04:00Z">
            <w:rPr>
              <w:rtl/>
              <w:lang w:bidi="fa-IR"/>
            </w:rPr>
          </w:rPrChange>
        </w:rPr>
        <w:t xml:space="preserve"> 1 </w:t>
      </w:r>
      <w:r w:rsidRPr="0083102F">
        <w:rPr>
          <w:rFonts w:cs="B Mitra" w:hint="cs"/>
          <w:rtl/>
          <w:lang w:bidi="fa-IR"/>
          <w:rPrChange w:id="1683" w:author="Windows User" w:date="2015-10-04T13:04:00Z">
            <w:rPr>
              <w:rFonts w:hint="cs"/>
              <w:rtl/>
              <w:lang w:bidi="fa-IR"/>
            </w:rPr>
          </w:rPrChange>
        </w:rPr>
        <w:t>مراجعه</w:t>
      </w:r>
      <w:r w:rsidRPr="0083102F">
        <w:rPr>
          <w:rFonts w:cs="B Mitra"/>
          <w:rtl/>
          <w:lang w:bidi="fa-IR"/>
          <w:rPrChange w:id="1684" w:author="Windows User" w:date="2015-10-04T13:04:00Z">
            <w:rPr>
              <w:rtl/>
              <w:lang w:bidi="fa-IR"/>
            </w:rPr>
          </w:rPrChange>
        </w:rPr>
        <w:t xml:space="preserve"> </w:t>
      </w:r>
      <w:r w:rsidRPr="0083102F">
        <w:rPr>
          <w:rFonts w:cs="B Mitra" w:hint="cs"/>
          <w:rtl/>
          <w:lang w:bidi="fa-IR"/>
          <w:rPrChange w:id="1685" w:author="Windows User" w:date="2015-10-04T13:04:00Z">
            <w:rPr>
              <w:rFonts w:hint="cs"/>
              <w:rtl/>
              <w:lang w:bidi="fa-IR"/>
            </w:rPr>
          </w:rPrChange>
        </w:rPr>
        <w:t>کنید</w:t>
      </w:r>
      <w:r w:rsidRPr="0083102F">
        <w:rPr>
          <w:rFonts w:cs="B Mitra"/>
          <w:rtl/>
          <w:lang w:bidi="fa-IR"/>
          <w:rPrChange w:id="1686" w:author="Windows User" w:date="2015-10-04T13:04:00Z">
            <w:rPr>
              <w:rtl/>
              <w:lang w:bidi="fa-IR"/>
            </w:rPr>
          </w:rPrChange>
        </w:rPr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68A5" w:rsidRPr="003164D8" w:rsidRDefault="008368A5" w:rsidP="00282B4E">
    <w:pPr>
      <w:pStyle w:val="Header"/>
      <w:rPr>
        <w:ins w:id="2178" w:author="ARC-05" w:date="2015-10-01T15:07:00Z"/>
      </w:rPr>
    </w:pPr>
    <w:ins w:id="2179" w:author="Windows User" w:date="2015-10-01T15:52:00Z">
      <w:r>
        <w:rPr>
          <w:noProof/>
          <w:lang w:bidi="ar-SA"/>
        </w:rPr>
        <w:drawing>
          <wp:anchor distT="0" distB="0" distL="114300" distR="114300" simplePos="0" relativeHeight="251777536" behindDoc="0" locked="0" layoutInCell="1" allowOverlap="1" wp14:anchorId="1D28088F" wp14:editId="23DD1DBC">
            <wp:simplePos x="0" y="0"/>
            <wp:positionH relativeFrom="margin">
              <wp:posOffset>0</wp:posOffset>
            </wp:positionH>
            <wp:positionV relativeFrom="margin">
              <wp:posOffset>-417830</wp:posOffset>
            </wp:positionV>
            <wp:extent cx="764540" cy="356235"/>
            <wp:effectExtent l="0" t="0" r="0" b="5715"/>
            <wp:wrapSquare wrapText="bothSides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D:\Mohsen\Posedge\Posedge-1024x478.png"/>
                    <pic:cNvPicPr>
                      <a:picLocks noChangeAspect="1" noChangeArrowheads="1"/>
                    </pic:cNvPicPr>
                  </pic:nvPicPr>
                  <pic:blipFill>
                    <a:blip r:embed="rId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0" cy="35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ins>
    <w:ins w:id="2180" w:author="ARC-05" w:date="2015-10-01T15:08:00Z">
      <w:del w:id="2181" w:author="Windows User" w:date="2015-10-01T15:52:00Z">
        <w:r w:rsidDel="00D606A5"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755008" behindDoc="0" locked="0" layoutInCell="1" allowOverlap="1" wp14:anchorId="74CA6938" wp14:editId="143384D4">
                  <wp:simplePos x="0" y="0"/>
                  <wp:positionH relativeFrom="column">
                    <wp:posOffset>-19050</wp:posOffset>
                  </wp:positionH>
                  <wp:positionV relativeFrom="paragraph">
                    <wp:posOffset>180975</wp:posOffset>
                  </wp:positionV>
                  <wp:extent cx="1695450" cy="342900"/>
                  <wp:effectExtent l="0" t="0" r="0" b="0"/>
                  <wp:wrapNone/>
                  <wp:docPr id="60" name="Text Box 60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69545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68A5" w:rsidDel="00D606A5" w:rsidRDefault="008368A5">
                              <w:pPr>
                                <w:rPr>
                                  <w:ins w:id="2182" w:author="ARC-05" w:date="2015-10-01T15:08:00Z"/>
                                  <w:del w:id="2183" w:author="Windows User" w:date="2015-10-01T15:44:00Z"/>
                                </w:rPr>
                                <w:pPrChange w:id="2184" w:author="Windows User" w:date="2015-10-01T16:02:00Z">
                                  <w:pPr>
                                    <w:jc w:val="right"/>
                                  </w:pPr>
                                </w:pPrChange>
                              </w:pPr>
                              <w:ins w:id="2185" w:author="ARC-05" w:date="2015-10-01T15:08:00Z">
                                <w:del w:id="2186" w:author="Windows User" w:date="2015-10-01T15:44:00Z">
                                  <w:r w:rsidDel="00D606A5">
                                    <w:rPr>
                                      <w:rFonts w:hint="cs"/>
                                      <w:rtl/>
                                    </w:rPr>
                                    <w:delText>گروه طراحی و توسعه پازج</w:delText>
                                  </w:r>
                                </w:del>
                              </w:ins>
                            </w:p>
                            <w:p w:rsidR="008368A5" w:rsidRDefault="008368A5" w:rsidP="00282B4E">
                              <w:del w:id="2187" w:author="ARC-05" w:date="2015-10-01T15:08:00Z">
                                <w:r w:rsidDel="005A1316">
                                  <w:rPr>
                                    <w:rFonts w:hint="cs"/>
                                    <w:rtl/>
                                  </w:rPr>
                                  <w:delText>راهنمای کاربر بورد پازج 1</w:delText>
                                </w:r>
                              </w:del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shapetype w14:anchorId="74CA6938" id="_x0000_t202" coordsize="21600,21600" o:spt="202" path="m,l,21600r21600,l21600,xe">
                  <v:stroke joinstyle="miter"/>
                  <v:path gradientshapeok="t" o:connecttype="rect"/>
                </v:shapetype>
                <v:shape id="Text Box 60" o:spid="_x0000_s1074" type="#_x0000_t202" style="position:absolute;left:0;text-align:left;margin-left:-1.5pt;margin-top:14.25pt;width:133.5pt;height:27pt;z-index:2517550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" fillcolor="white [3201]" stroked="f" strokeweight=".5pt">
                  <v:textbox inset="0,0,0,0">
                    <w:txbxContent>
                      <w:p w:rsidR="008368A5" w:rsidDel="00D606A5" w:rsidRDefault="008368A5">
                        <w:pPr>
                          <w:rPr>
                            <w:ins w:id="2188" w:author="ARC-05" w:date="2015-10-01T15:08:00Z"/>
                            <w:del w:id="2189" w:author="Windows User" w:date="2015-10-01T15:44:00Z"/>
                          </w:rPr>
                          <w:pPrChange w:id="2190" w:author="Windows User" w:date="2015-10-01T16:02:00Z">
                            <w:pPr>
                              <w:jc w:val="right"/>
                            </w:pPr>
                          </w:pPrChange>
                        </w:pPr>
                        <w:ins w:id="2191" w:author="ARC-05" w:date="2015-10-01T15:08:00Z">
                          <w:del w:id="2192" w:author="Windows User" w:date="2015-10-01T15:44:00Z">
                            <w:r w:rsidDel="00D606A5">
                              <w:rPr>
                                <w:rFonts w:hint="cs"/>
                                <w:rtl/>
                              </w:rPr>
                              <w:delText>گروه طراحی و توسعه پازج</w:delText>
                            </w:r>
                          </w:del>
                        </w:ins>
                      </w:p>
                      <w:p w:rsidR="008368A5" w:rsidRDefault="008368A5" w:rsidP="00282B4E">
                        <w:del w:id="2193" w:author="ARC-05" w:date="2015-10-01T15:08:00Z">
                          <w:r w:rsidDel="005A1316">
                            <w:rPr>
                              <w:rFonts w:hint="cs"/>
                              <w:rtl/>
                            </w:rPr>
                            <w:delText>راهنمای کاربر بورد پازج 1</w:delText>
                          </w:r>
                        </w:del>
                      </w:p>
                    </w:txbxContent>
                  </v:textbox>
                </v:shape>
              </w:pict>
            </mc:Fallback>
          </mc:AlternateContent>
        </w:r>
      </w:del>
    </w:ins>
    <w:ins w:id="2194" w:author="ARC-05" w:date="2015-10-01T15:07:00Z">
      <w:del w:id="2195" w:author="Windows User" w:date="2015-10-01T15:52:00Z">
        <w:r w:rsidDel="00D606A5">
          <w:rPr>
            <w:noProof/>
            <w:lang w:bidi="ar-SA"/>
          </w:rPr>
          <mc:AlternateContent>
            <mc:Choice Requires="wps">
              <w:drawing>
                <wp:anchor distT="0" distB="0" distL="114300" distR="114300" simplePos="0" relativeHeight="251575808" behindDoc="0" locked="0" layoutInCell="1" allowOverlap="1" wp14:anchorId="177B79AE" wp14:editId="76F7D8AE">
                  <wp:simplePos x="0" y="0"/>
                  <wp:positionH relativeFrom="column">
                    <wp:posOffset>4267200</wp:posOffset>
                  </wp:positionH>
                  <wp:positionV relativeFrom="paragraph">
                    <wp:posOffset>180975</wp:posOffset>
                  </wp:positionV>
                  <wp:extent cx="1695450" cy="342900"/>
                  <wp:effectExtent l="0" t="0" r="0" b="0"/>
                  <wp:wrapNone/>
                  <wp:docPr id="55" name="Text Box 55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SpPr txBox="1"/>
                        <wps:spPr>
                          <a:xfrm>
                            <a:off x="0" y="0"/>
                            <a:ext cx="1695450" cy="342900"/>
                          </a:xfrm>
                          <a:prstGeom prst="rect">
                            <a:avLst/>
                          </a:prstGeom>
                          <a:solidFill>
                            <a:schemeClr val="lt1"/>
                          </a:solidFill>
                          <a:ln w="6350"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:rsidR="008368A5" w:rsidRDefault="008368A5" w:rsidP="0018369B">
                              <w:r>
                                <w:rPr>
                                  <w:rFonts w:hint="cs"/>
                                  <w:rtl/>
                                </w:rPr>
                                <w:t xml:space="preserve">راهنمای </w:t>
                              </w:r>
                              <w:del w:id="2196" w:author="Windows User" w:date="2015-10-01T15:52:00Z">
                                <w:r w:rsidDel="00D606A5">
                                  <w:rPr>
                                    <w:rFonts w:hint="cs"/>
                                    <w:rtl/>
                                  </w:rPr>
                                  <w:delText xml:space="preserve">کاربر </w:delText>
                                </w:r>
                              </w:del>
                              <w:r>
                                <w:rPr>
                                  <w:rFonts w:hint="cs"/>
                                  <w:rtl/>
                                </w:rPr>
                                <w:t>بورد پازج 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a:graphicData>
                  </a:graphic>
                  <wp14:sizeRelH relativeFrom="margin">
                    <wp14:pctWidth>0</wp14:pctWidth>
                  </wp14:sizeRelH>
                </wp:anchor>
              </w:drawing>
            </mc:Choice>
            <mc:Fallback>
              <w:pict>
                <v:shape w14:anchorId="177B79AE" id="Text Box 55" o:spid="_x0000_s1075" type="#_x0000_t202" style="position:absolute;left:0;text-align:left;margin-left:336pt;margin-top:14.25pt;width:133.5pt;height:27pt;z-index:2515758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" fillcolor="white [3201]" stroked="f" strokeweight=".5pt">
                  <v:textbox inset="0,0,0,0">
                    <w:txbxContent>
                      <w:p w:rsidR="008368A5" w:rsidRDefault="008368A5" w:rsidP="0018369B">
                        <w:r>
                          <w:rPr>
                            <w:rFonts w:hint="cs"/>
                            <w:rtl/>
                          </w:rPr>
                          <w:t xml:space="preserve">راهنمای </w:t>
                        </w:r>
                        <w:del w:id="2197" w:author="Windows User" w:date="2015-10-01T15:52:00Z">
                          <w:r w:rsidDel="00D606A5">
                            <w:rPr>
                              <w:rFonts w:hint="cs"/>
                              <w:rtl/>
                            </w:rPr>
                            <w:delText xml:space="preserve">کاربر </w:delText>
                          </w:r>
                        </w:del>
                        <w:r>
                          <w:rPr>
                            <w:rFonts w:hint="cs"/>
                            <w:rtl/>
                          </w:rPr>
                          <w:t>بورد پازج 1</w:t>
                        </w:r>
                      </w:p>
                    </w:txbxContent>
                  </v:textbox>
                </v:shape>
              </w:pict>
            </mc:Fallback>
          </mc:AlternateContent>
        </w:r>
      </w:del>
    </w:ins>
  </w:p>
  <w:p w:rsidR="008368A5" w:rsidRDefault="008368A5">
    <w:pPr>
      <w:pStyle w:val="Header"/>
      <w:rPr>
        <w:rtl/>
      </w:rPr>
      <w:pPrChange w:id="2198" w:author="Windows User" w:date="2015-10-01T16:02:00Z">
        <w:pPr>
          <w:pStyle w:val="Header"/>
          <w:pBdr>
            <w:bottom w:val="single" w:sz="4" w:space="1" w:color="auto"/>
          </w:pBdr>
        </w:pPr>
      </w:pPrChange>
    </w:pPr>
    <w:ins w:id="2199" w:author="Windows User" w:date="2015-10-01T15:51:00Z">
      <w:r>
        <w:rPr>
          <w:noProof/>
          <w:lang w:bidi="ar-SA"/>
        </w:rPr>
        <mc:AlternateContent>
          <mc:Choice Requires="wps">
            <w:drawing>
              <wp:anchor distT="0" distB="0" distL="114300" distR="114300" simplePos="0" relativeHeight="251772416" behindDoc="0" locked="0" layoutInCell="1" allowOverlap="1" wp14:anchorId="1D408E90" wp14:editId="50A9EDD2">
                <wp:simplePos x="0" y="0"/>
                <wp:positionH relativeFrom="column">
                  <wp:posOffset>-635</wp:posOffset>
                </wp:positionH>
                <wp:positionV relativeFrom="paragraph">
                  <wp:posOffset>244475</wp:posOffset>
                </wp:positionV>
                <wp:extent cx="5909034" cy="0"/>
                <wp:effectExtent l="0" t="19050" r="53975" b="38100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5909034" cy="0"/>
                        </a:xfrm>
                        <a:prstGeom prst="line">
                          <a:avLst/>
                        </a:prstGeom>
                        <a:ln w="47625">
                          <a:solidFill>
                            <a:srgbClr val="C000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8A7316C" id="Straight Connector 66" o:spid="_x0000_s1026" style="position:absolute;flip:y;z-index:251772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05pt,19.25pt" to="465.25pt,19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" strokecolor="#c00000" strokeweight="3.75pt">
                <v:stroke joinstyle="miter"/>
              </v:line>
            </w:pict>
          </mc:Fallback>
        </mc:AlternateContent>
      </w:r>
    </w:ins>
    <w:ins w:id="2200" w:author="Windows User" w:date="2015-10-03T07:43:00Z">
      <w:r>
        <w:rPr>
          <w:rFonts w:hint="cs"/>
          <w:rtl/>
        </w:rPr>
        <w:t>گروه طراحی و توسعه پازج</w:t>
      </w:r>
    </w:ins>
    <w:ins w:id="2201" w:author="Windows User" w:date="2015-09-27T22:13:00Z">
      <w:del w:id="2202" w:author="ARC-05" w:date="2015-10-01T15:07:00Z">
        <w:r w:rsidDel="005A1316">
          <w:rPr>
            <w:rFonts w:hint="cs"/>
            <w:rtl/>
          </w:rPr>
          <w:delText xml:space="preserve">راهنمای کاربر بورد پازج 1                                    </w:delText>
        </w:r>
        <w:r w:rsidDel="005A1316">
          <w:tab/>
        </w:r>
      </w:del>
    </w:ins>
    <w:del w:id="2203" w:author="ARC-05" w:date="2015-10-01T15:07:00Z">
      <w:r w:rsidDel="005A1316">
        <w:rPr>
          <w:rtl/>
        </w:rPr>
        <w:delText>پازج</w:delText>
      </w:r>
      <w:r w:rsidDel="005A1316">
        <w:rPr>
          <w:rFonts w:hint="cs"/>
          <w:rtl/>
        </w:rPr>
        <w:delText xml:space="preserve"> 1 - </w:delText>
      </w:r>
      <w:r w:rsidRPr="00C07EEF" w:rsidDel="005A1316">
        <w:rPr>
          <w:rtl/>
        </w:rPr>
        <w:delText>به طراح</w:delText>
      </w:r>
      <w:r w:rsidRPr="00C07EEF" w:rsidDel="005A1316">
        <w:rPr>
          <w:rFonts w:hint="cs"/>
          <w:rtl/>
        </w:rPr>
        <w:delText>ی</w:delText>
      </w:r>
      <w:r w:rsidRPr="00C07EEF" w:rsidDel="005A1316">
        <w:rPr>
          <w:rtl/>
        </w:rPr>
        <w:delText xml:space="preserve"> د</w:delText>
      </w:r>
      <w:r w:rsidRPr="00C07EEF" w:rsidDel="005A1316">
        <w:rPr>
          <w:rFonts w:hint="cs"/>
          <w:rtl/>
        </w:rPr>
        <w:delText>یجیتال</w:delText>
      </w:r>
      <w:r w:rsidRPr="00C07EEF" w:rsidDel="005A1316">
        <w:rPr>
          <w:rtl/>
        </w:rPr>
        <w:delText xml:space="preserve"> لبخند بزن</w:delText>
      </w:r>
      <w:r w:rsidDel="005A1316">
        <w:rPr>
          <w:rFonts w:hint="cs"/>
          <w:rtl/>
        </w:rPr>
        <w:delText xml:space="preserve">!                                                 </w:delText>
      </w:r>
      <w:r w:rsidRPr="00C07EEF" w:rsidDel="005A1316">
        <w:rPr>
          <w:rtl/>
        </w:rPr>
        <w:delText>گروه طراح</w:delText>
      </w:r>
      <w:r w:rsidRPr="00C07EEF" w:rsidDel="005A1316">
        <w:rPr>
          <w:rFonts w:hint="cs"/>
          <w:rtl/>
        </w:rPr>
        <w:delText>ی</w:delText>
      </w:r>
      <w:r w:rsidRPr="00C07EEF" w:rsidDel="005A1316">
        <w:rPr>
          <w:rtl/>
        </w:rPr>
        <w:delText xml:space="preserve"> و توسعه پازج</w:delText>
      </w:r>
    </w:del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B3B0FDA"/>
    <w:multiLevelType w:val="hybridMultilevel"/>
    <w:tmpl w:val="1DA477EE"/>
    <w:lvl w:ilvl="0" w:tplc="905A70D2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5980AEB"/>
    <w:multiLevelType w:val="hybridMultilevel"/>
    <w:tmpl w:val="2488F042"/>
    <w:lvl w:ilvl="0" w:tplc="905A70D2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5C56C26"/>
    <w:multiLevelType w:val="hybridMultilevel"/>
    <w:tmpl w:val="7F6E2E16"/>
    <w:lvl w:ilvl="0" w:tplc="E01E930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5F5F61"/>
    <w:multiLevelType w:val="hybridMultilevel"/>
    <w:tmpl w:val="F350D740"/>
    <w:lvl w:ilvl="0" w:tplc="757CB51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B Mitr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4270A7"/>
    <w:multiLevelType w:val="hybridMultilevel"/>
    <w:tmpl w:val="C1D0E094"/>
    <w:lvl w:ilvl="0" w:tplc="C97AD80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06F73DA"/>
    <w:multiLevelType w:val="hybridMultilevel"/>
    <w:tmpl w:val="FE164378"/>
    <w:lvl w:ilvl="0" w:tplc="DADE3672">
      <w:start w:val="1"/>
      <w:numFmt w:val="decimal"/>
      <w:suff w:val="nothing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31B6AA4"/>
    <w:multiLevelType w:val="hybridMultilevel"/>
    <w:tmpl w:val="6D3633F2"/>
    <w:lvl w:ilvl="0" w:tplc="DBB09A38">
      <w:start w:val="1"/>
      <w:numFmt w:val="decimal"/>
      <w:lvlText w:val="%1-"/>
      <w:lvlJc w:val="left"/>
      <w:pPr>
        <w:ind w:left="587" w:hanging="360"/>
      </w:pPr>
      <w:rPr>
        <w:rFonts w:hint="default"/>
        <w:sz w:val="32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7" w15:restartNumberingAfterBreak="0">
    <w:nsid w:val="26511974"/>
    <w:multiLevelType w:val="hybridMultilevel"/>
    <w:tmpl w:val="8544ED3C"/>
    <w:lvl w:ilvl="0" w:tplc="905A70D2">
      <w:start w:val="1"/>
      <w:numFmt w:val="decimal"/>
      <w:lvlText w:val="%1-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8BA01ED"/>
    <w:multiLevelType w:val="hybridMultilevel"/>
    <w:tmpl w:val="37F2A5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E521C59"/>
    <w:multiLevelType w:val="hybridMultilevel"/>
    <w:tmpl w:val="C3FE8960"/>
    <w:lvl w:ilvl="0" w:tplc="78748AF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7D6076E"/>
    <w:multiLevelType w:val="hybridMultilevel"/>
    <w:tmpl w:val="3BB4CE74"/>
    <w:lvl w:ilvl="0" w:tplc="FEDCF52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5DD2060"/>
    <w:multiLevelType w:val="hybridMultilevel"/>
    <w:tmpl w:val="8AF8DB7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FCD4A30"/>
    <w:multiLevelType w:val="hybridMultilevel"/>
    <w:tmpl w:val="0D001E3C"/>
    <w:lvl w:ilvl="0" w:tplc="7144DE92">
      <w:start w:val="1"/>
      <w:numFmt w:val="decimal"/>
      <w:lvlText w:val="%1-"/>
      <w:lvlJc w:val="left"/>
      <w:pPr>
        <w:ind w:left="58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307" w:hanging="360"/>
      </w:pPr>
    </w:lvl>
    <w:lvl w:ilvl="2" w:tplc="0409001B" w:tentative="1">
      <w:start w:val="1"/>
      <w:numFmt w:val="lowerRoman"/>
      <w:lvlText w:val="%3."/>
      <w:lvlJc w:val="right"/>
      <w:pPr>
        <w:ind w:left="2027" w:hanging="180"/>
      </w:pPr>
    </w:lvl>
    <w:lvl w:ilvl="3" w:tplc="0409000F" w:tentative="1">
      <w:start w:val="1"/>
      <w:numFmt w:val="decimal"/>
      <w:lvlText w:val="%4."/>
      <w:lvlJc w:val="left"/>
      <w:pPr>
        <w:ind w:left="2747" w:hanging="360"/>
      </w:pPr>
    </w:lvl>
    <w:lvl w:ilvl="4" w:tplc="04090019" w:tentative="1">
      <w:start w:val="1"/>
      <w:numFmt w:val="lowerLetter"/>
      <w:lvlText w:val="%5."/>
      <w:lvlJc w:val="left"/>
      <w:pPr>
        <w:ind w:left="3467" w:hanging="360"/>
      </w:pPr>
    </w:lvl>
    <w:lvl w:ilvl="5" w:tplc="0409001B" w:tentative="1">
      <w:start w:val="1"/>
      <w:numFmt w:val="lowerRoman"/>
      <w:lvlText w:val="%6."/>
      <w:lvlJc w:val="right"/>
      <w:pPr>
        <w:ind w:left="4187" w:hanging="180"/>
      </w:pPr>
    </w:lvl>
    <w:lvl w:ilvl="6" w:tplc="0409000F" w:tentative="1">
      <w:start w:val="1"/>
      <w:numFmt w:val="decimal"/>
      <w:lvlText w:val="%7."/>
      <w:lvlJc w:val="left"/>
      <w:pPr>
        <w:ind w:left="4907" w:hanging="360"/>
      </w:pPr>
    </w:lvl>
    <w:lvl w:ilvl="7" w:tplc="04090019" w:tentative="1">
      <w:start w:val="1"/>
      <w:numFmt w:val="lowerLetter"/>
      <w:lvlText w:val="%8."/>
      <w:lvlJc w:val="left"/>
      <w:pPr>
        <w:ind w:left="5627" w:hanging="360"/>
      </w:pPr>
    </w:lvl>
    <w:lvl w:ilvl="8" w:tplc="0409001B" w:tentative="1">
      <w:start w:val="1"/>
      <w:numFmt w:val="lowerRoman"/>
      <w:lvlText w:val="%9."/>
      <w:lvlJc w:val="right"/>
      <w:pPr>
        <w:ind w:left="6347" w:hanging="180"/>
      </w:pPr>
    </w:lvl>
  </w:abstractNum>
  <w:abstractNum w:abstractNumId="13" w15:restartNumberingAfterBreak="0">
    <w:nsid w:val="74CC10A5"/>
    <w:multiLevelType w:val="hybridMultilevel"/>
    <w:tmpl w:val="125830B8"/>
    <w:lvl w:ilvl="0" w:tplc="29865F30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B Mitra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1"/>
  </w:num>
  <w:num w:numId="3">
    <w:abstractNumId w:val="12"/>
  </w:num>
  <w:num w:numId="4">
    <w:abstractNumId w:val="5"/>
  </w:num>
  <w:num w:numId="5">
    <w:abstractNumId w:val="6"/>
  </w:num>
  <w:num w:numId="6">
    <w:abstractNumId w:val="0"/>
  </w:num>
  <w:num w:numId="7">
    <w:abstractNumId w:val="1"/>
  </w:num>
  <w:num w:numId="8">
    <w:abstractNumId w:val="7"/>
  </w:num>
  <w:num w:numId="9">
    <w:abstractNumId w:val="10"/>
  </w:num>
  <w:num w:numId="10">
    <w:abstractNumId w:val="2"/>
  </w:num>
  <w:num w:numId="11">
    <w:abstractNumId w:val="9"/>
  </w:num>
  <w:num w:numId="12">
    <w:abstractNumId w:val="4"/>
  </w:num>
  <w:num w:numId="13">
    <w:abstractNumId w:val="13"/>
  </w:num>
  <w:num w:numId="14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15:person w15:author="Windows User">
    <w15:presenceInfo w15:providerId="None" w15:userId="Windows User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trackRevision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81C5F"/>
    <w:rsid w:val="00001F4A"/>
    <w:rsid w:val="00005D8E"/>
    <w:rsid w:val="0000610B"/>
    <w:rsid w:val="00014382"/>
    <w:rsid w:val="00016233"/>
    <w:rsid w:val="0002103A"/>
    <w:rsid w:val="000255E0"/>
    <w:rsid w:val="000262E3"/>
    <w:rsid w:val="00043DE0"/>
    <w:rsid w:val="00050F47"/>
    <w:rsid w:val="0005502D"/>
    <w:rsid w:val="000564C5"/>
    <w:rsid w:val="000867BB"/>
    <w:rsid w:val="000957F5"/>
    <w:rsid w:val="000A14D5"/>
    <w:rsid w:val="000B78AC"/>
    <w:rsid w:val="000C4420"/>
    <w:rsid w:val="000C4928"/>
    <w:rsid w:val="000C759F"/>
    <w:rsid w:val="000C7F4B"/>
    <w:rsid w:val="000D0533"/>
    <w:rsid w:val="000D5679"/>
    <w:rsid w:val="000E66D8"/>
    <w:rsid w:val="000F1A3F"/>
    <w:rsid w:val="000F5755"/>
    <w:rsid w:val="00107C9B"/>
    <w:rsid w:val="00116569"/>
    <w:rsid w:val="00134318"/>
    <w:rsid w:val="001347EE"/>
    <w:rsid w:val="0015063E"/>
    <w:rsid w:val="00152E83"/>
    <w:rsid w:val="001534E6"/>
    <w:rsid w:val="0018369B"/>
    <w:rsid w:val="00185D49"/>
    <w:rsid w:val="00185F59"/>
    <w:rsid w:val="001A2C6D"/>
    <w:rsid w:val="001A3598"/>
    <w:rsid w:val="001B3004"/>
    <w:rsid w:val="001B3C7D"/>
    <w:rsid w:val="001C1274"/>
    <w:rsid w:val="001C4454"/>
    <w:rsid w:val="001C753D"/>
    <w:rsid w:val="001D31FD"/>
    <w:rsid w:val="001D7A82"/>
    <w:rsid w:val="001E293A"/>
    <w:rsid w:val="001E7E7B"/>
    <w:rsid w:val="00224DBF"/>
    <w:rsid w:val="002347E6"/>
    <w:rsid w:val="002374AF"/>
    <w:rsid w:val="00240911"/>
    <w:rsid w:val="00242A98"/>
    <w:rsid w:val="00245E84"/>
    <w:rsid w:val="00252957"/>
    <w:rsid w:val="002556D1"/>
    <w:rsid w:val="00273E4C"/>
    <w:rsid w:val="00282B4E"/>
    <w:rsid w:val="002837F8"/>
    <w:rsid w:val="00285C6C"/>
    <w:rsid w:val="00285C85"/>
    <w:rsid w:val="002A2E42"/>
    <w:rsid w:val="002A702F"/>
    <w:rsid w:val="002B0398"/>
    <w:rsid w:val="002C5E00"/>
    <w:rsid w:val="002D14A6"/>
    <w:rsid w:val="002E0742"/>
    <w:rsid w:val="002E32E5"/>
    <w:rsid w:val="002E352B"/>
    <w:rsid w:val="002E6AE1"/>
    <w:rsid w:val="002F1F4E"/>
    <w:rsid w:val="002F526E"/>
    <w:rsid w:val="002F6CDE"/>
    <w:rsid w:val="002F7A77"/>
    <w:rsid w:val="00301391"/>
    <w:rsid w:val="00313E14"/>
    <w:rsid w:val="00323C7A"/>
    <w:rsid w:val="00325D04"/>
    <w:rsid w:val="00337484"/>
    <w:rsid w:val="0034360A"/>
    <w:rsid w:val="00350D8D"/>
    <w:rsid w:val="00363BA6"/>
    <w:rsid w:val="00387CED"/>
    <w:rsid w:val="00392227"/>
    <w:rsid w:val="003A1925"/>
    <w:rsid w:val="003B6B67"/>
    <w:rsid w:val="003C0D17"/>
    <w:rsid w:val="003C0E0C"/>
    <w:rsid w:val="003C49E9"/>
    <w:rsid w:val="0040580A"/>
    <w:rsid w:val="00412971"/>
    <w:rsid w:val="00420774"/>
    <w:rsid w:val="00431E9A"/>
    <w:rsid w:val="00434BA9"/>
    <w:rsid w:val="00437FDC"/>
    <w:rsid w:val="004412EF"/>
    <w:rsid w:val="00472FDE"/>
    <w:rsid w:val="00490491"/>
    <w:rsid w:val="0049772D"/>
    <w:rsid w:val="004C2C08"/>
    <w:rsid w:val="004D2CB5"/>
    <w:rsid w:val="004E3A94"/>
    <w:rsid w:val="004F77FE"/>
    <w:rsid w:val="00514D2F"/>
    <w:rsid w:val="00526A4B"/>
    <w:rsid w:val="0055294B"/>
    <w:rsid w:val="005615D3"/>
    <w:rsid w:val="00570D1F"/>
    <w:rsid w:val="005A1316"/>
    <w:rsid w:val="005A6802"/>
    <w:rsid w:val="005A7507"/>
    <w:rsid w:val="005B6903"/>
    <w:rsid w:val="005D06A8"/>
    <w:rsid w:val="005F264C"/>
    <w:rsid w:val="00611C49"/>
    <w:rsid w:val="006154D8"/>
    <w:rsid w:val="00626FD5"/>
    <w:rsid w:val="00631997"/>
    <w:rsid w:val="00637EBA"/>
    <w:rsid w:val="0065744E"/>
    <w:rsid w:val="00664918"/>
    <w:rsid w:val="00673710"/>
    <w:rsid w:val="00681C5F"/>
    <w:rsid w:val="00695752"/>
    <w:rsid w:val="006A26BF"/>
    <w:rsid w:val="006A51BC"/>
    <w:rsid w:val="006B18BD"/>
    <w:rsid w:val="006C12D4"/>
    <w:rsid w:val="006C24CA"/>
    <w:rsid w:val="00700D7D"/>
    <w:rsid w:val="00702253"/>
    <w:rsid w:val="007035F4"/>
    <w:rsid w:val="00720F2E"/>
    <w:rsid w:val="00726E3C"/>
    <w:rsid w:val="00730C78"/>
    <w:rsid w:val="007447B8"/>
    <w:rsid w:val="00745919"/>
    <w:rsid w:val="0076404B"/>
    <w:rsid w:val="00765AB9"/>
    <w:rsid w:val="00767C83"/>
    <w:rsid w:val="007809F4"/>
    <w:rsid w:val="0078710B"/>
    <w:rsid w:val="007A03B6"/>
    <w:rsid w:val="007A3F66"/>
    <w:rsid w:val="007B0001"/>
    <w:rsid w:val="007C1D9D"/>
    <w:rsid w:val="007C4F40"/>
    <w:rsid w:val="00800714"/>
    <w:rsid w:val="0080164D"/>
    <w:rsid w:val="00802130"/>
    <w:rsid w:val="008154C0"/>
    <w:rsid w:val="00816D7D"/>
    <w:rsid w:val="0083102F"/>
    <w:rsid w:val="008368A5"/>
    <w:rsid w:val="00837557"/>
    <w:rsid w:val="008504BC"/>
    <w:rsid w:val="00852925"/>
    <w:rsid w:val="00864913"/>
    <w:rsid w:val="0086664F"/>
    <w:rsid w:val="008670F2"/>
    <w:rsid w:val="00881342"/>
    <w:rsid w:val="00887895"/>
    <w:rsid w:val="00892246"/>
    <w:rsid w:val="008A026F"/>
    <w:rsid w:val="008A63B3"/>
    <w:rsid w:val="008B0FEB"/>
    <w:rsid w:val="008E0341"/>
    <w:rsid w:val="008E3461"/>
    <w:rsid w:val="008E70C7"/>
    <w:rsid w:val="00901AFD"/>
    <w:rsid w:val="00902B3A"/>
    <w:rsid w:val="00911363"/>
    <w:rsid w:val="009135AB"/>
    <w:rsid w:val="00915E36"/>
    <w:rsid w:val="009201CE"/>
    <w:rsid w:val="00935285"/>
    <w:rsid w:val="00937739"/>
    <w:rsid w:val="009406EA"/>
    <w:rsid w:val="00946C46"/>
    <w:rsid w:val="009816B8"/>
    <w:rsid w:val="00997815"/>
    <w:rsid w:val="009A581F"/>
    <w:rsid w:val="009A586E"/>
    <w:rsid w:val="009A59CB"/>
    <w:rsid w:val="009B2B9C"/>
    <w:rsid w:val="009C50B2"/>
    <w:rsid w:val="009D25A7"/>
    <w:rsid w:val="009D5974"/>
    <w:rsid w:val="009D6566"/>
    <w:rsid w:val="009E7F37"/>
    <w:rsid w:val="009F6CFF"/>
    <w:rsid w:val="00A011EF"/>
    <w:rsid w:val="00A06599"/>
    <w:rsid w:val="00A07DBC"/>
    <w:rsid w:val="00A17567"/>
    <w:rsid w:val="00A510BA"/>
    <w:rsid w:val="00A51568"/>
    <w:rsid w:val="00A63A88"/>
    <w:rsid w:val="00A90813"/>
    <w:rsid w:val="00A938D7"/>
    <w:rsid w:val="00A93B6C"/>
    <w:rsid w:val="00AA2C9A"/>
    <w:rsid w:val="00AA6FD5"/>
    <w:rsid w:val="00AC208D"/>
    <w:rsid w:val="00AD62DB"/>
    <w:rsid w:val="00B07159"/>
    <w:rsid w:val="00B1134C"/>
    <w:rsid w:val="00B17469"/>
    <w:rsid w:val="00B368D0"/>
    <w:rsid w:val="00B51F32"/>
    <w:rsid w:val="00B54CD4"/>
    <w:rsid w:val="00B957C1"/>
    <w:rsid w:val="00BB78B8"/>
    <w:rsid w:val="00C078D8"/>
    <w:rsid w:val="00C07EEF"/>
    <w:rsid w:val="00C21AD6"/>
    <w:rsid w:val="00C22B6C"/>
    <w:rsid w:val="00C238FC"/>
    <w:rsid w:val="00C25298"/>
    <w:rsid w:val="00C275E3"/>
    <w:rsid w:val="00C370DD"/>
    <w:rsid w:val="00C71F1E"/>
    <w:rsid w:val="00C7370B"/>
    <w:rsid w:val="00C90214"/>
    <w:rsid w:val="00CA6B15"/>
    <w:rsid w:val="00CC06D2"/>
    <w:rsid w:val="00CC6D4D"/>
    <w:rsid w:val="00CD5AC2"/>
    <w:rsid w:val="00CD75C6"/>
    <w:rsid w:val="00CE4D43"/>
    <w:rsid w:val="00D05721"/>
    <w:rsid w:val="00D07FE2"/>
    <w:rsid w:val="00D14CC6"/>
    <w:rsid w:val="00D22E44"/>
    <w:rsid w:val="00D244D5"/>
    <w:rsid w:val="00D41B4D"/>
    <w:rsid w:val="00D46CBF"/>
    <w:rsid w:val="00D56C93"/>
    <w:rsid w:val="00D606A5"/>
    <w:rsid w:val="00D71306"/>
    <w:rsid w:val="00D85CEE"/>
    <w:rsid w:val="00D8711F"/>
    <w:rsid w:val="00D913F3"/>
    <w:rsid w:val="00D93EB9"/>
    <w:rsid w:val="00DA64E4"/>
    <w:rsid w:val="00DD0B38"/>
    <w:rsid w:val="00DD1368"/>
    <w:rsid w:val="00DD2F83"/>
    <w:rsid w:val="00E010D1"/>
    <w:rsid w:val="00E050EF"/>
    <w:rsid w:val="00E13E35"/>
    <w:rsid w:val="00E1497C"/>
    <w:rsid w:val="00E250B3"/>
    <w:rsid w:val="00E35184"/>
    <w:rsid w:val="00E51AA9"/>
    <w:rsid w:val="00E6314F"/>
    <w:rsid w:val="00E70C60"/>
    <w:rsid w:val="00E7461B"/>
    <w:rsid w:val="00E83BA4"/>
    <w:rsid w:val="00E8421E"/>
    <w:rsid w:val="00E86C3F"/>
    <w:rsid w:val="00EA438D"/>
    <w:rsid w:val="00EB1F70"/>
    <w:rsid w:val="00ED2EE4"/>
    <w:rsid w:val="00ED6800"/>
    <w:rsid w:val="00ED7D0E"/>
    <w:rsid w:val="00EE3C31"/>
    <w:rsid w:val="00EE5218"/>
    <w:rsid w:val="00EF5BD7"/>
    <w:rsid w:val="00F05CB5"/>
    <w:rsid w:val="00F0665D"/>
    <w:rsid w:val="00F167BA"/>
    <w:rsid w:val="00F206BF"/>
    <w:rsid w:val="00F30D92"/>
    <w:rsid w:val="00F33CD8"/>
    <w:rsid w:val="00F344C9"/>
    <w:rsid w:val="00F62B59"/>
    <w:rsid w:val="00F65B9D"/>
    <w:rsid w:val="00F6781F"/>
    <w:rsid w:val="00F730CF"/>
    <w:rsid w:val="00F753D5"/>
    <w:rsid w:val="00F771BE"/>
    <w:rsid w:val="00F8221E"/>
    <w:rsid w:val="00F86BF9"/>
    <w:rsid w:val="00F8755E"/>
    <w:rsid w:val="00F92C29"/>
    <w:rsid w:val="00F9523A"/>
    <w:rsid w:val="00FA1331"/>
    <w:rsid w:val="00FA28AD"/>
    <w:rsid w:val="00FB0864"/>
    <w:rsid w:val="00FB2B66"/>
    <w:rsid w:val="00FE6180"/>
    <w:rsid w:val="00FF2132"/>
    <w:rsid w:val="00FF4D5A"/>
    <w:rsid w:val="00FF5F7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382D5015-6566-4478-B645-13C2913D62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0C759F"/>
    <w:pPr>
      <w:bidi/>
      <w:jc w:val="lowKashida"/>
      <w:pPrChange w:id="0" w:author="Avionics" w:date="2015-10-08T00:02:00Z">
        <w:pPr>
          <w:bidi/>
          <w:spacing w:after="160" w:line="259" w:lineRule="auto"/>
          <w:jc w:val="lowKashida"/>
        </w:pPr>
      </w:pPrChange>
    </w:pPr>
    <w:rPr>
      <w:rFonts w:ascii="Cambria" w:hAnsi="Cambria" w:cs="B Mitra"/>
      <w:szCs w:val="24"/>
      <w:lang w:bidi="fa-IR"/>
      <w:rPrChange w:id="0" w:author="Avionics" w:date="2015-10-08T00:02:00Z">
        <w:rPr>
          <w:rFonts w:asciiTheme="minorBidi" w:eastAsiaTheme="minorHAnsi" w:hAnsiTheme="minorBidi" w:cs="B Mitra"/>
          <w:sz w:val="22"/>
          <w:szCs w:val="24"/>
          <w:lang w:val="en-US" w:eastAsia="en-US" w:bidi="fa-IR"/>
        </w:rPr>
      </w:rPrChange>
    </w:rPr>
  </w:style>
  <w:style w:type="paragraph" w:styleId="Heading1">
    <w:name w:val="heading 1"/>
    <w:basedOn w:val="Normal"/>
    <w:next w:val="Normal"/>
    <w:link w:val="Heading1Char"/>
    <w:uiPriority w:val="9"/>
    <w:qFormat/>
    <w:rsid w:val="002E0742"/>
    <w:pPr>
      <w:keepNext/>
      <w:keepLines/>
      <w:spacing w:before="240" w:after="0"/>
      <w:outlineLvl w:val="0"/>
    </w:pPr>
    <w:rPr>
      <w:rFonts w:ascii="Arial Black" w:eastAsiaTheme="majorEastAsia" w:hAnsi="Arial Black" w:cs="B Titr"/>
      <w:sz w:val="32"/>
      <w:szCs w:val="36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2F7A77"/>
    <w:pPr>
      <w:keepNext/>
      <w:keepLines/>
      <w:spacing w:before="40" w:after="0"/>
      <w:outlineLvl w:val="1"/>
    </w:pPr>
    <w:rPr>
      <w:rFonts w:asciiTheme="majorBidi" w:eastAsiaTheme="majorEastAsia" w:hAnsiTheme="majorBidi" w:cs="B Titr"/>
      <w:sz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E0742"/>
    <w:rPr>
      <w:rFonts w:ascii="Arial Black" w:eastAsiaTheme="majorEastAsia" w:hAnsi="Arial Black" w:cs="B Titr"/>
      <w:sz w:val="32"/>
      <w:szCs w:val="36"/>
      <w:lang w:bidi="fa-IR"/>
    </w:rPr>
  </w:style>
  <w:style w:type="character" w:customStyle="1" w:styleId="Heading2Char">
    <w:name w:val="Heading 2 Char"/>
    <w:basedOn w:val="DefaultParagraphFont"/>
    <w:link w:val="Heading2"/>
    <w:uiPriority w:val="9"/>
    <w:rsid w:val="002F7A77"/>
    <w:rPr>
      <w:rFonts w:asciiTheme="majorBidi" w:eastAsiaTheme="majorEastAsia" w:hAnsiTheme="majorBidi" w:cs="B Titr"/>
      <w:sz w:val="24"/>
      <w:szCs w:val="24"/>
      <w:lang w:bidi="fa-IR"/>
    </w:rPr>
  </w:style>
  <w:style w:type="paragraph" w:styleId="Title">
    <w:name w:val="Title"/>
    <w:basedOn w:val="Normal"/>
    <w:next w:val="Normal"/>
    <w:link w:val="TitleChar"/>
    <w:uiPriority w:val="10"/>
    <w:qFormat/>
    <w:rsid w:val="001D7A82"/>
    <w:pPr>
      <w:spacing w:after="0" w:line="240" w:lineRule="auto"/>
      <w:contextualSpacing/>
    </w:pPr>
    <w:rPr>
      <w:rFonts w:asciiTheme="majorHAnsi" w:eastAsiaTheme="majorEastAsia" w:hAnsiTheme="majorHAnsi" w:cs="B Titr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D7A82"/>
    <w:rPr>
      <w:rFonts w:asciiTheme="majorHAnsi" w:eastAsiaTheme="majorEastAsia" w:hAnsiTheme="majorHAnsi" w:cs="B Titr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1D7A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D7A82"/>
    <w:rPr>
      <w:rFonts w:asciiTheme="minorBidi" w:hAnsiTheme="minorBidi" w:cs="B Mitra"/>
      <w:sz w:val="24"/>
      <w:szCs w:val="28"/>
    </w:rPr>
  </w:style>
  <w:style w:type="paragraph" w:styleId="Footer">
    <w:name w:val="footer"/>
    <w:basedOn w:val="Normal"/>
    <w:link w:val="FooterChar"/>
    <w:uiPriority w:val="99"/>
    <w:unhideWhenUsed/>
    <w:rsid w:val="001D7A8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D7A82"/>
    <w:rPr>
      <w:rFonts w:asciiTheme="minorBidi" w:hAnsiTheme="minorBidi" w:cs="B Mitra"/>
      <w:sz w:val="24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rsid w:val="009406EA"/>
    <w:pPr>
      <w:pBdr>
        <w:bottom w:val="single" w:sz="4" w:space="1" w:color="auto"/>
      </w:pBdr>
    </w:pPr>
    <w:rPr>
      <w:b/>
      <w:bCs/>
    </w:rPr>
  </w:style>
  <w:style w:type="character" w:customStyle="1" w:styleId="SubtitleChar">
    <w:name w:val="Subtitle Char"/>
    <w:basedOn w:val="DefaultParagraphFont"/>
    <w:link w:val="Subtitle"/>
    <w:uiPriority w:val="11"/>
    <w:rsid w:val="009406EA"/>
    <w:rPr>
      <w:rFonts w:asciiTheme="minorBidi" w:hAnsiTheme="minorBidi" w:cs="B Mitra"/>
      <w:b/>
      <w:bCs/>
      <w:sz w:val="28"/>
      <w:szCs w:val="32"/>
      <w:lang w:bidi="fa-IR"/>
    </w:rPr>
  </w:style>
  <w:style w:type="paragraph" w:styleId="ListParagraph">
    <w:name w:val="List Paragraph"/>
    <w:basedOn w:val="Normal"/>
    <w:uiPriority w:val="34"/>
    <w:qFormat/>
    <w:rsid w:val="001347EE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2A2E42"/>
    <w:rPr>
      <w:color w:val="0563C1" w:themeColor="hyperlink"/>
      <w:u w:val="single"/>
    </w:rPr>
  </w:style>
  <w:style w:type="character" w:styleId="FootnoteReference">
    <w:name w:val="footnote reference"/>
    <w:basedOn w:val="DefaultParagraphFont"/>
    <w:uiPriority w:val="99"/>
    <w:semiHidden/>
    <w:unhideWhenUsed/>
    <w:rsid w:val="000E66D8"/>
    <w:rPr>
      <w:vertAlign w:val="superscript"/>
    </w:rPr>
  </w:style>
  <w:style w:type="paragraph" w:styleId="NoSpacing">
    <w:name w:val="No Spacing"/>
    <w:uiPriority w:val="1"/>
    <w:qFormat/>
    <w:rsid w:val="000E66D8"/>
    <w:pPr>
      <w:bidi/>
      <w:spacing w:after="0" w:line="240" w:lineRule="auto"/>
      <w:ind w:firstLine="227"/>
      <w:jc w:val="lowKashida"/>
    </w:pPr>
    <w:rPr>
      <w:rFonts w:ascii="Calibri" w:hAnsi="Calibri" w:cs="B Yekan"/>
      <w:b/>
      <w:sz w:val="18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8E70C7"/>
    <w:pPr>
      <w:bidi w:val="0"/>
      <w:jc w:val="left"/>
      <w:outlineLvl w:val="9"/>
    </w:pPr>
    <w:rPr>
      <w:rFonts w:cstheme="majorBidi"/>
      <w:color w:val="2E74B5" w:themeColor="accent1" w:themeShade="BF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8E70C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8E70C7"/>
    <w:pPr>
      <w:spacing w:after="100"/>
      <w:ind w:left="28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043DE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43DE0"/>
    <w:rPr>
      <w:rFonts w:ascii="Segoe UI" w:hAnsi="Segoe UI" w:cs="Segoe UI"/>
      <w:sz w:val="18"/>
      <w:szCs w:val="18"/>
      <w:lang w:bidi="fa-IR"/>
    </w:rPr>
  </w:style>
  <w:style w:type="paragraph" w:styleId="Caption">
    <w:name w:val="caption"/>
    <w:basedOn w:val="Normal"/>
    <w:next w:val="Normal"/>
    <w:uiPriority w:val="35"/>
    <w:unhideWhenUsed/>
    <w:qFormat/>
    <w:rsid w:val="00240911"/>
    <w:pPr>
      <w:spacing w:after="200" w:line="240" w:lineRule="auto"/>
      <w:jc w:val="center"/>
    </w:pPr>
    <w:rPr>
      <w:color w:val="3B3838" w:themeColor="background2" w:themeShade="40"/>
      <w:szCs w:val="22"/>
    </w:rPr>
  </w:style>
  <w:style w:type="table" w:styleId="TableGrid">
    <w:name w:val="Table Grid"/>
    <w:basedOn w:val="TableNormal"/>
    <w:uiPriority w:val="39"/>
    <w:rsid w:val="00FF5F7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GridTable4-Accent31">
    <w:name w:val="Grid Table 4 - Accent 31"/>
    <w:basedOn w:val="TableNormal"/>
    <w:uiPriority w:val="49"/>
    <w:rsid w:val="00902B3A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9"/>
        <w:left w:val="single" w:sz="4" w:space="0" w:color="C9C9C9" w:themeColor="accent3" w:themeTint="99"/>
        <w:bottom w:val="single" w:sz="4" w:space="0" w:color="C9C9C9" w:themeColor="accent3" w:themeTint="99"/>
        <w:right w:val="single" w:sz="4" w:space="0" w:color="C9C9C9" w:themeColor="accent3" w:themeTint="99"/>
        <w:insideH w:val="single" w:sz="4" w:space="0" w:color="C9C9C9" w:themeColor="accent3" w:themeTint="99"/>
        <w:insideV w:val="single" w:sz="4" w:space="0" w:color="C9C9C9" w:themeColor="accent3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A5A5A5" w:themeColor="accent3"/>
          <w:left w:val="single" w:sz="4" w:space="0" w:color="A5A5A5" w:themeColor="accent3"/>
          <w:bottom w:val="single" w:sz="4" w:space="0" w:color="A5A5A5" w:themeColor="accent3"/>
          <w:right w:val="single" w:sz="4" w:space="0" w:color="A5A5A5" w:themeColor="accent3"/>
          <w:insideH w:val="nil"/>
          <w:insideV w:val="nil"/>
        </w:tcBorders>
        <w:shd w:val="clear" w:color="auto" w:fill="A5A5A5" w:themeFill="accent3"/>
      </w:tcPr>
    </w:tblStylePr>
    <w:tblStylePr w:type="lastRow">
      <w:rPr>
        <w:b/>
        <w:bCs/>
      </w:rPr>
      <w:tblPr/>
      <w:tcPr>
        <w:tcBorders>
          <w:top w:val="double" w:sz="4" w:space="0" w:color="A5A5A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paragraph" w:styleId="NormalWeb">
    <w:name w:val="Normal (Web)"/>
    <w:basedOn w:val="Normal"/>
    <w:uiPriority w:val="99"/>
    <w:semiHidden/>
    <w:unhideWhenUsed/>
    <w:rsid w:val="000C759F"/>
    <w:pPr>
      <w:bidi w:val="0"/>
      <w:spacing w:before="100" w:beforeAutospacing="1" w:after="100" w:afterAutospacing="1" w:line="240" w:lineRule="auto"/>
      <w:jc w:val="left"/>
    </w:pPr>
    <w:rPr>
      <w:rFonts w:ascii="Times New Roman" w:eastAsiaTheme="minorEastAsia" w:hAnsi="Times New Roman" w:cs="Times New Roman"/>
      <w:sz w:val="24"/>
      <w:lang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jpe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84" Type="http://schemas.openxmlformats.org/officeDocument/2006/relationships/image" Target="media/image77.png"/><Relationship Id="rId89" Type="http://schemas.openxmlformats.org/officeDocument/2006/relationships/fontTable" Target="fontTable.xml"/><Relationship Id="rId16" Type="http://schemas.openxmlformats.org/officeDocument/2006/relationships/image" Target="media/image9.png"/><Relationship Id="rId11" Type="http://schemas.openxmlformats.org/officeDocument/2006/relationships/image" Target="media/image4.jpe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90" Type="http://schemas.microsoft.com/office/2011/relationships/people" Target="people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jpe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3" Type="http://schemas.openxmlformats.org/officeDocument/2006/relationships/styles" Target="styles.xml"/><Relationship Id="rId12" Type="http://schemas.openxmlformats.org/officeDocument/2006/relationships/image" Target="media/image5.tiff"/><Relationship Id="rId17" Type="http://schemas.openxmlformats.org/officeDocument/2006/relationships/image" Target="media/image10.jpe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jpe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83" Type="http://schemas.openxmlformats.org/officeDocument/2006/relationships/image" Target="media/image76.png"/><Relationship Id="rId88" Type="http://schemas.openxmlformats.org/officeDocument/2006/relationships/footer" Target="footer1.xml"/><Relationship Id="rId9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header" Target="header1.xml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9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5E65ADC-A8B2-44A5-B943-735FAF4D02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38</Pages>
  <Words>2852</Words>
  <Characters>16261</Characters>
  <Application>Microsoft Office Word</Application>
  <DocSecurity>0</DocSecurity>
  <Lines>135</Lines>
  <Paragraphs>38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 k;mahmoud</dc:creator>
  <cp:lastModifiedBy>Windows User</cp:lastModifiedBy>
  <cp:revision>9</cp:revision>
  <cp:lastPrinted>2015-10-07T20:47:00Z</cp:lastPrinted>
  <dcterms:created xsi:type="dcterms:W3CDTF">2015-10-07T20:46:00Z</dcterms:created>
  <dcterms:modified xsi:type="dcterms:W3CDTF">2017-01-25T10:11:00Z</dcterms:modified>
</cp:coreProperties>
</file>